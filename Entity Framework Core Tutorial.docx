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2D2325" w14:textId="77777777" w:rsidR="00936FBB" w:rsidRPr="00936FBB" w:rsidRDefault="00936FBB" w:rsidP="00936FBB">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936FBB">
        <w:rPr>
          <w:rFonts w:ascii="Lora" w:eastAsia="Times New Roman" w:hAnsi="Lora" w:cs="Times New Roman"/>
          <w:b/>
          <w:bCs/>
          <w:color w:val="2A2A2A"/>
          <w:kern w:val="36"/>
          <w:sz w:val="38"/>
          <w:szCs w:val="38"/>
          <w:lang w:eastAsia="en-IN"/>
          <w14:ligatures w14:val="none"/>
        </w:rPr>
        <w:t>Introduction to Entity Framework Core</w:t>
      </w:r>
    </w:p>
    <w:p w14:paraId="20F24004" w14:textId="654B81E4" w:rsidR="00936FBB" w:rsidRPr="00936FBB" w:rsidRDefault="00936FBB" w:rsidP="00936FBB">
      <w:pPr>
        <w:shd w:val="clear" w:color="auto" w:fill="FFFFFF"/>
        <w:spacing w:after="0" w:line="240" w:lineRule="auto"/>
        <w:rPr>
          <w:rFonts w:ascii="Lora" w:eastAsia="Times New Roman" w:hAnsi="Lora" w:cs="Times New Roman"/>
          <w:color w:val="2A2A2A"/>
          <w:kern w:val="0"/>
          <w:sz w:val="27"/>
          <w:szCs w:val="27"/>
          <w:lang w:eastAsia="en-IN"/>
          <w14:ligatures w14:val="none"/>
        </w:rPr>
      </w:pPr>
    </w:p>
    <w:p w14:paraId="088E8FDB"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b/>
          <w:bCs/>
          <w:color w:val="2A2A2A"/>
          <w:kern w:val="0"/>
          <w:sz w:val="27"/>
          <w:szCs w:val="27"/>
          <w:lang w:eastAsia="en-IN"/>
          <w14:ligatures w14:val="none"/>
        </w:rPr>
        <w:t>Entity Framework Core</w:t>
      </w:r>
      <w:r w:rsidRPr="00936FBB">
        <w:rPr>
          <w:rFonts w:ascii="Lora" w:eastAsia="Times New Roman" w:hAnsi="Lora" w:cs="Times New Roman"/>
          <w:color w:val="2A2A2A"/>
          <w:kern w:val="0"/>
          <w:sz w:val="27"/>
          <w:szCs w:val="27"/>
          <w:lang w:eastAsia="en-IN"/>
          <w14:ligatures w14:val="none"/>
        </w:rPr>
        <w:t> also known as </w:t>
      </w:r>
      <w:r w:rsidRPr="00936FBB">
        <w:rPr>
          <w:rFonts w:ascii="Lora" w:eastAsia="Times New Roman" w:hAnsi="Lora" w:cs="Times New Roman"/>
          <w:b/>
          <w:bCs/>
          <w:color w:val="2A2A2A"/>
          <w:kern w:val="0"/>
          <w:sz w:val="27"/>
          <w:szCs w:val="27"/>
          <w:lang w:eastAsia="en-IN"/>
          <w14:ligatures w14:val="none"/>
        </w:rPr>
        <w:t>EF Core</w:t>
      </w:r>
      <w:r w:rsidRPr="00936FBB">
        <w:rPr>
          <w:rFonts w:ascii="Lora" w:eastAsia="Times New Roman" w:hAnsi="Lora" w:cs="Times New Roman"/>
          <w:color w:val="2A2A2A"/>
          <w:kern w:val="0"/>
          <w:sz w:val="27"/>
          <w:szCs w:val="27"/>
          <w:lang w:eastAsia="en-IN"/>
          <w14:ligatures w14:val="none"/>
        </w:rPr>
        <w:t> is the latest version of Microsoft’s Entity Framework. It is an </w:t>
      </w:r>
      <w:r w:rsidRPr="00936FBB">
        <w:rPr>
          <w:rFonts w:ascii="Lora" w:eastAsia="Times New Roman" w:hAnsi="Lora" w:cs="Times New Roman"/>
          <w:b/>
          <w:bCs/>
          <w:color w:val="2A2A2A"/>
          <w:kern w:val="0"/>
          <w:sz w:val="27"/>
          <w:szCs w:val="27"/>
          <w:lang w:eastAsia="en-IN"/>
          <w14:ligatures w14:val="none"/>
        </w:rPr>
        <w:t>Object Relational Mapping (O/RM) framework</w:t>
      </w:r>
      <w:r w:rsidRPr="00936FBB">
        <w:rPr>
          <w:rFonts w:ascii="Lora" w:eastAsia="Times New Roman" w:hAnsi="Lora" w:cs="Times New Roman"/>
          <w:color w:val="2A2A2A"/>
          <w:kern w:val="0"/>
          <w:sz w:val="27"/>
          <w:szCs w:val="27"/>
          <w:lang w:eastAsia="en-IN"/>
          <w14:ligatures w14:val="none"/>
        </w:rPr>
        <w:t>, an enhanced version of ADO.NET, that automates data storage and retrieval from the database. EF Core is open source, cross-platform, lightweight, extensible and very powerful in nature. It is also very easy to learn and use in our DOT NET Projects.</w:t>
      </w:r>
    </w:p>
    <w:p w14:paraId="60317316" w14:textId="77777777" w:rsidR="00936FBB" w:rsidRPr="00936FBB" w:rsidRDefault="00936FBB" w:rsidP="00936FBB">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936FBB">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15049816" wp14:editId="6C4B3F09">
                <wp:extent cx="304800" cy="304800"/>
                <wp:effectExtent l="0" t="0" r="0" b="0"/>
                <wp:docPr id="1682914446"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8A637" id="AutoShap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190B7A" w14:textId="77777777" w:rsidR="00936FBB" w:rsidRPr="00936FBB" w:rsidRDefault="00936FBB" w:rsidP="00936FBB">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936FBB">
        <w:rPr>
          <w:rFonts w:ascii="Lora" w:eastAsia="Times New Roman" w:hAnsi="Lora" w:cs="Times New Roman"/>
          <w:color w:val="2A2A2A"/>
          <w:kern w:val="0"/>
          <w:lang w:eastAsia="en-IN"/>
          <w14:ligatures w14:val="none"/>
        </w:rPr>
        <w:t>This tutorial is a part of </w:t>
      </w:r>
      <w:r w:rsidRPr="00936FBB">
        <w:rPr>
          <w:rFonts w:ascii="Lora" w:eastAsia="Times New Roman" w:hAnsi="Lora" w:cs="Times New Roman"/>
          <w:b/>
          <w:bCs/>
          <w:color w:val="2A2A2A"/>
          <w:kern w:val="0"/>
          <w:lang w:eastAsia="en-IN"/>
          <w14:ligatures w14:val="none"/>
        </w:rPr>
        <w:t>Entity Framework Core</w:t>
      </w:r>
      <w:r w:rsidRPr="00936FBB">
        <w:rPr>
          <w:rFonts w:ascii="Lora" w:eastAsia="Times New Roman" w:hAnsi="Lora" w:cs="Times New Roman"/>
          <w:color w:val="2A2A2A"/>
          <w:kern w:val="0"/>
          <w:lang w:eastAsia="en-IN"/>
          <w14:ligatures w14:val="none"/>
        </w:rPr>
        <w:t> series.</w:t>
      </w:r>
    </w:p>
    <w:p w14:paraId="2FDA2428" w14:textId="77777777" w:rsidR="00936FBB" w:rsidRPr="00936FBB" w:rsidRDefault="00936FBB" w:rsidP="00936FBB">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936FBB">
        <w:rPr>
          <w:rFonts w:ascii="Lora" w:eastAsia="Times New Roman" w:hAnsi="Lora" w:cs="Times New Roman"/>
          <w:color w:val="0288D1"/>
          <w:kern w:val="0"/>
          <w:sz w:val="27"/>
          <w:szCs w:val="27"/>
          <w:lang w:eastAsia="en-IN"/>
          <w14:ligatures w14:val="none"/>
        </w:rPr>
        <w:t xml:space="preserve">EF Core can be use with </w:t>
      </w:r>
      <w:proofErr w:type="spellStart"/>
      <w:r w:rsidRPr="00936FBB">
        <w:rPr>
          <w:rFonts w:ascii="Lora" w:eastAsia="Times New Roman" w:hAnsi="Lora" w:cs="Times New Roman"/>
          <w:color w:val="0288D1"/>
          <w:kern w:val="0"/>
          <w:sz w:val="27"/>
          <w:szCs w:val="27"/>
          <w:lang w:eastAsia="en-IN"/>
          <w14:ligatures w14:val="none"/>
        </w:rPr>
        <w:t>with</w:t>
      </w:r>
      <w:proofErr w:type="spellEnd"/>
      <w:r w:rsidRPr="00936FBB">
        <w:rPr>
          <w:rFonts w:ascii="Lora" w:eastAsia="Times New Roman" w:hAnsi="Lora" w:cs="Times New Roman"/>
          <w:color w:val="0288D1"/>
          <w:kern w:val="0"/>
          <w:sz w:val="27"/>
          <w:szCs w:val="27"/>
          <w:lang w:eastAsia="en-IN"/>
          <w14:ligatures w14:val="none"/>
        </w:rPr>
        <w:t xml:space="preserve"> any .NET applications. It runs on all OS – Windows, Mac, Linux.</w:t>
      </w:r>
    </w:p>
    <w:p w14:paraId="5EA9EE64"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EF Core Supported Application Types</w:t>
      </w:r>
    </w:p>
    <w:p w14:paraId="382B66B1"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We can use Entity Framework Core on all DOT NET applications </w:t>
      </w:r>
      <w:proofErr w:type="gramStart"/>
      <w:r w:rsidRPr="00936FBB">
        <w:rPr>
          <w:rFonts w:ascii="Lora" w:eastAsia="Times New Roman" w:hAnsi="Lora" w:cs="Times New Roman"/>
          <w:color w:val="2A2A2A"/>
          <w:kern w:val="0"/>
          <w:sz w:val="27"/>
          <w:szCs w:val="27"/>
          <w:lang w:eastAsia="en-IN"/>
          <w14:ligatures w14:val="none"/>
        </w:rPr>
        <w:t>like :</w:t>
      </w:r>
      <w:proofErr w:type="gramEnd"/>
    </w:p>
    <w:p w14:paraId="740F7182"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Console Applications</w:t>
      </w:r>
    </w:p>
    <w:p w14:paraId="0F8286EF"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Windows Applications</w:t>
      </w:r>
    </w:p>
    <w:p w14:paraId="1D7F384C"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ASP.NET Web Forms</w:t>
      </w:r>
    </w:p>
    <w:p w14:paraId="349F7B4D"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ASP.NET MVC</w:t>
      </w:r>
    </w:p>
    <w:p w14:paraId="6549FB95"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ASP.NET Core MVC</w:t>
      </w:r>
    </w:p>
    <w:p w14:paraId="62456F53"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ASP.NET Core Razor Pages</w:t>
      </w:r>
    </w:p>
    <w:p w14:paraId="1CCCA815"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Blazor Apps</w:t>
      </w:r>
    </w:p>
    <w:p w14:paraId="7258FACD"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WPF</w:t>
      </w:r>
    </w:p>
    <w:p w14:paraId="5A9A8E1F"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Xamarin Framework</w:t>
      </w:r>
    </w:p>
    <w:p w14:paraId="764B1AA4"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Web API</w:t>
      </w:r>
    </w:p>
    <w:p w14:paraId="3A4A0E8C" w14:textId="77777777" w:rsidR="00936FBB" w:rsidRPr="00936FBB" w:rsidRDefault="00936FBB" w:rsidP="00936FBB">
      <w:pPr>
        <w:numPr>
          <w:ilvl w:val="0"/>
          <w:numId w:val="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.NET MAUI</w:t>
      </w:r>
    </w:p>
    <w:p w14:paraId="461CEC32"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t>EF Core Versions</w:t>
      </w:r>
    </w:p>
    <w:tbl>
      <w:tblPr>
        <w:tblW w:w="15177" w:type="dxa"/>
        <w:tblCellMar>
          <w:top w:w="15" w:type="dxa"/>
          <w:left w:w="15" w:type="dxa"/>
          <w:bottom w:w="15" w:type="dxa"/>
          <w:right w:w="15" w:type="dxa"/>
        </w:tblCellMar>
        <w:tblLook w:val="04A0" w:firstRow="1" w:lastRow="0" w:firstColumn="1" w:lastColumn="0" w:noHBand="0" w:noVBand="1"/>
      </w:tblPr>
      <w:tblGrid>
        <w:gridCol w:w="2119"/>
        <w:gridCol w:w="13058"/>
      </w:tblGrid>
      <w:tr w:rsidR="00936FBB" w:rsidRPr="00936FBB" w14:paraId="6398ED26" w14:textId="77777777" w:rsidTr="001D0EA3">
        <w:trPr>
          <w:tblHeader/>
        </w:trPr>
        <w:tc>
          <w:tcPr>
            <w:tcW w:w="2119" w:type="dxa"/>
            <w:tcBorders>
              <w:top w:val="single" w:sz="2" w:space="0" w:color="auto"/>
              <w:left w:val="single" w:sz="6" w:space="0" w:color="auto"/>
              <w:right w:val="single" w:sz="6" w:space="0" w:color="auto"/>
            </w:tcBorders>
            <w:vAlign w:val="center"/>
            <w:hideMark/>
          </w:tcPr>
          <w:p w14:paraId="5E9E241C" w14:textId="77777777" w:rsidR="00936FBB" w:rsidRPr="00936FBB" w:rsidRDefault="00936FBB" w:rsidP="00936FBB">
            <w:pPr>
              <w:spacing w:after="0" w:line="240" w:lineRule="auto"/>
              <w:jc w:val="center"/>
              <w:rPr>
                <w:rFonts w:ascii="Times New Roman" w:eastAsia="Times New Roman" w:hAnsi="Times New Roman" w:cs="Times New Roman"/>
                <w:b/>
                <w:bCs/>
                <w:color w:val="000000"/>
                <w:kern w:val="0"/>
                <w:lang w:eastAsia="en-IN"/>
                <w14:ligatures w14:val="none"/>
              </w:rPr>
            </w:pPr>
            <w:r w:rsidRPr="00936FBB">
              <w:rPr>
                <w:rFonts w:ascii="Times New Roman" w:eastAsia="Times New Roman" w:hAnsi="Times New Roman" w:cs="Times New Roman"/>
                <w:b/>
                <w:bCs/>
                <w:color w:val="000000"/>
                <w:kern w:val="0"/>
                <w:lang w:eastAsia="en-IN"/>
                <w14:ligatures w14:val="none"/>
              </w:rPr>
              <w:t>EF Core Version</w:t>
            </w:r>
          </w:p>
        </w:tc>
        <w:tc>
          <w:tcPr>
            <w:tcW w:w="13058" w:type="dxa"/>
            <w:tcBorders>
              <w:top w:val="single" w:sz="2" w:space="0" w:color="auto"/>
              <w:left w:val="single" w:sz="6" w:space="0" w:color="auto"/>
              <w:right w:val="single" w:sz="6" w:space="0" w:color="auto"/>
            </w:tcBorders>
            <w:vAlign w:val="center"/>
            <w:hideMark/>
          </w:tcPr>
          <w:p w14:paraId="73DC403A" w14:textId="77777777" w:rsidR="00936FBB" w:rsidRPr="00936FBB" w:rsidRDefault="00936FBB" w:rsidP="00936FBB">
            <w:pPr>
              <w:spacing w:after="0" w:line="240" w:lineRule="auto"/>
              <w:jc w:val="center"/>
              <w:rPr>
                <w:rFonts w:ascii="Times New Roman" w:eastAsia="Times New Roman" w:hAnsi="Times New Roman" w:cs="Times New Roman"/>
                <w:b/>
                <w:bCs/>
                <w:color w:val="000000"/>
                <w:kern w:val="0"/>
                <w:lang w:eastAsia="en-IN"/>
                <w14:ligatures w14:val="none"/>
              </w:rPr>
            </w:pPr>
            <w:r w:rsidRPr="00936FBB">
              <w:rPr>
                <w:rFonts w:ascii="Times New Roman" w:eastAsia="Times New Roman" w:hAnsi="Times New Roman" w:cs="Times New Roman"/>
                <w:b/>
                <w:bCs/>
                <w:color w:val="000000"/>
                <w:kern w:val="0"/>
                <w:lang w:eastAsia="en-IN"/>
                <w14:ligatures w14:val="none"/>
              </w:rPr>
              <w:t>Release Date</w:t>
            </w:r>
          </w:p>
        </w:tc>
      </w:tr>
      <w:tr w:rsidR="00936FBB" w:rsidRPr="00936FBB" w14:paraId="33F566F7"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7CCEC336"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8.0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2323EADA"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November 2023</w:t>
            </w:r>
          </w:p>
        </w:tc>
      </w:tr>
      <w:tr w:rsidR="00936FBB" w:rsidRPr="00936FBB" w14:paraId="604CCFFE"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687BED4A"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7.0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754B2EBC"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November 2022</w:t>
            </w:r>
          </w:p>
        </w:tc>
      </w:tr>
      <w:tr w:rsidR="00936FBB" w:rsidRPr="00936FBB" w14:paraId="4980462B"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7DD41A1D"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6.0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4CFAB861"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December 2021</w:t>
            </w:r>
          </w:p>
        </w:tc>
      </w:tr>
      <w:tr w:rsidR="00936FBB" w:rsidRPr="00936FBB" w14:paraId="7D7060FF"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5910ACCC"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5.0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6FC1EB64"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November 2020</w:t>
            </w:r>
          </w:p>
        </w:tc>
      </w:tr>
      <w:tr w:rsidR="00936FBB" w:rsidRPr="00936FBB" w14:paraId="52BF03EE"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5B4618A3"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3.1</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2B2C04C0"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December 2019</w:t>
            </w:r>
          </w:p>
        </w:tc>
      </w:tr>
      <w:tr w:rsidR="00936FBB" w:rsidRPr="00936FBB" w14:paraId="435E1B2C"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0506948F"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lastRenderedPageBreak/>
              <w:t>EF Core 2.0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687DF648"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August 2017</w:t>
            </w:r>
          </w:p>
        </w:tc>
      </w:tr>
      <w:tr w:rsidR="00936FBB" w:rsidRPr="00936FBB" w14:paraId="05E8C1B7"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0C4539DC"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1.1</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56C95C5A"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November 2016</w:t>
            </w:r>
          </w:p>
        </w:tc>
      </w:tr>
      <w:tr w:rsidR="00936FBB" w:rsidRPr="00936FBB" w14:paraId="6A579E0B" w14:textId="77777777" w:rsidTr="001D0EA3">
        <w:tc>
          <w:tcPr>
            <w:tcW w:w="2119" w:type="dxa"/>
            <w:tcBorders>
              <w:top w:val="single" w:sz="2" w:space="0" w:color="auto"/>
              <w:left w:val="single" w:sz="6" w:space="0" w:color="auto"/>
              <w:bottom w:val="single" w:sz="2" w:space="0" w:color="auto"/>
              <w:right w:val="single" w:sz="6" w:space="0" w:color="auto"/>
            </w:tcBorders>
            <w:vAlign w:val="center"/>
            <w:hideMark/>
          </w:tcPr>
          <w:p w14:paraId="4D5C34DD"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EF Core 1.0</w:t>
            </w:r>
          </w:p>
        </w:tc>
        <w:tc>
          <w:tcPr>
            <w:tcW w:w="13058" w:type="dxa"/>
            <w:tcBorders>
              <w:top w:val="single" w:sz="2" w:space="0" w:color="auto"/>
              <w:left w:val="single" w:sz="6" w:space="0" w:color="auto"/>
              <w:bottom w:val="single" w:sz="2" w:space="0" w:color="auto"/>
              <w:right w:val="single" w:sz="6" w:space="0" w:color="auto"/>
            </w:tcBorders>
            <w:vAlign w:val="center"/>
            <w:hideMark/>
          </w:tcPr>
          <w:p w14:paraId="6564E2A4" w14:textId="77777777" w:rsidR="00936FBB" w:rsidRPr="00936FBB" w:rsidRDefault="00936FBB" w:rsidP="00936FBB">
            <w:pPr>
              <w:spacing w:after="0" w:line="240" w:lineRule="auto"/>
              <w:rPr>
                <w:rFonts w:ascii="Times New Roman" w:eastAsia="Times New Roman" w:hAnsi="Times New Roman" w:cs="Times New Roman"/>
                <w:color w:val="212529"/>
                <w:kern w:val="0"/>
                <w:lang w:eastAsia="en-IN"/>
                <w14:ligatures w14:val="none"/>
              </w:rPr>
            </w:pPr>
            <w:r w:rsidRPr="00936FBB">
              <w:rPr>
                <w:rFonts w:ascii="Times New Roman" w:eastAsia="Times New Roman" w:hAnsi="Times New Roman" w:cs="Times New Roman"/>
                <w:color w:val="212529"/>
                <w:kern w:val="0"/>
                <w:lang w:eastAsia="en-IN"/>
                <w14:ligatures w14:val="none"/>
              </w:rPr>
              <w:t>June 2016</w:t>
            </w:r>
          </w:p>
        </w:tc>
      </w:tr>
    </w:tbl>
    <w:p w14:paraId="3E56FE7D" w14:textId="77777777" w:rsidR="00936FBB" w:rsidRPr="00936FBB" w:rsidRDefault="00936FBB" w:rsidP="00936FBB">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936FBB">
        <w:rPr>
          <w:rFonts w:ascii="Lora" w:eastAsia="Times New Roman" w:hAnsi="Lora" w:cs="Times New Roman"/>
          <w:color w:val="0288D1"/>
          <w:kern w:val="0"/>
          <w:sz w:val="27"/>
          <w:szCs w:val="27"/>
          <w:lang w:eastAsia="en-IN"/>
          <w14:ligatures w14:val="none"/>
        </w:rPr>
        <w:t>One of the most important topics of EF Core is </w:t>
      </w:r>
      <w:proofErr w:type="spellStart"/>
      <w:r w:rsidRPr="00936FBB">
        <w:rPr>
          <w:rFonts w:ascii="Lora" w:eastAsia="Times New Roman" w:hAnsi="Lora" w:cs="Times New Roman"/>
          <w:color w:val="0288D1"/>
          <w:kern w:val="0"/>
          <w:sz w:val="27"/>
          <w:szCs w:val="27"/>
          <w:lang w:eastAsia="en-IN"/>
          <w14:ligatures w14:val="none"/>
        </w:rPr>
        <w:fldChar w:fldCharType="begin"/>
      </w:r>
      <w:r w:rsidRPr="00936FBB">
        <w:rPr>
          <w:rFonts w:ascii="Lora" w:eastAsia="Times New Roman" w:hAnsi="Lora" w:cs="Times New Roman"/>
          <w:color w:val="0288D1"/>
          <w:kern w:val="0"/>
          <w:sz w:val="27"/>
          <w:szCs w:val="27"/>
          <w:lang w:eastAsia="en-IN"/>
          <w14:ligatures w14:val="none"/>
        </w:rPr>
        <w:instrText>HYPERLINK "https://www.yogihosting.com/dbcontext-entity-framework-core/"</w:instrText>
      </w:r>
      <w:r w:rsidRPr="00936FBB">
        <w:rPr>
          <w:rFonts w:ascii="Lora" w:eastAsia="Times New Roman" w:hAnsi="Lora" w:cs="Times New Roman"/>
          <w:color w:val="0288D1"/>
          <w:kern w:val="0"/>
          <w:sz w:val="27"/>
          <w:szCs w:val="27"/>
          <w:lang w:eastAsia="en-IN"/>
          <w14:ligatures w14:val="none"/>
        </w:rPr>
      </w:r>
      <w:r w:rsidRPr="00936FBB">
        <w:rPr>
          <w:rFonts w:ascii="Lora" w:eastAsia="Times New Roman" w:hAnsi="Lora" w:cs="Times New Roman"/>
          <w:color w:val="0288D1"/>
          <w:kern w:val="0"/>
          <w:sz w:val="27"/>
          <w:szCs w:val="27"/>
          <w:lang w:eastAsia="en-IN"/>
          <w14:ligatures w14:val="none"/>
        </w:rPr>
        <w:fldChar w:fldCharType="separate"/>
      </w:r>
      <w:r w:rsidRPr="00936FBB">
        <w:rPr>
          <w:rFonts w:ascii="Lora" w:eastAsia="Times New Roman" w:hAnsi="Lora" w:cs="Times New Roman"/>
          <w:color w:val="C72730"/>
          <w:kern w:val="0"/>
          <w:sz w:val="27"/>
          <w:szCs w:val="27"/>
          <w:u w:val="single"/>
          <w:lang w:eastAsia="en-IN"/>
          <w14:ligatures w14:val="none"/>
        </w:rPr>
        <w:t>DbContext</w:t>
      </w:r>
      <w:proofErr w:type="spellEnd"/>
      <w:r w:rsidRPr="00936FBB">
        <w:rPr>
          <w:rFonts w:ascii="Lora" w:eastAsia="Times New Roman" w:hAnsi="Lora" w:cs="Times New Roman"/>
          <w:color w:val="C72730"/>
          <w:kern w:val="0"/>
          <w:sz w:val="27"/>
          <w:szCs w:val="27"/>
          <w:u w:val="single"/>
          <w:lang w:eastAsia="en-IN"/>
          <w14:ligatures w14:val="none"/>
        </w:rPr>
        <w:t xml:space="preserve"> Class in Entity Framework Core</w:t>
      </w:r>
      <w:r w:rsidRPr="00936FBB">
        <w:rPr>
          <w:rFonts w:ascii="Lora" w:eastAsia="Times New Roman" w:hAnsi="Lora" w:cs="Times New Roman"/>
          <w:color w:val="0288D1"/>
          <w:kern w:val="0"/>
          <w:sz w:val="27"/>
          <w:szCs w:val="27"/>
          <w:lang w:eastAsia="en-IN"/>
          <w14:ligatures w14:val="none"/>
        </w:rPr>
        <w:fldChar w:fldCharType="end"/>
      </w:r>
      <w:r w:rsidRPr="00936FBB">
        <w:rPr>
          <w:rFonts w:ascii="Lora" w:eastAsia="Times New Roman" w:hAnsi="Lora" w:cs="Times New Roman"/>
          <w:color w:val="0288D1"/>
          <w:kern w:val="0"/>
          <w:sz w:val="27"/>
          <w:szCs w:val="27"/>
          <w:lang w:eastAsia="en-IN"/>
          <w14:ligatures w14:val="none"/>
        </w:rPr>
        <w:t>. Make sure to understand it fully else coding will become hard.</w:t>
      </w:r>
    </w:p>
    <w:p w14:paraId="2A6DC9DE"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Entity Framework Core vs Entity Framework</w:t>
      </w:r>
    </w:p>
    <w:p w14:paraId="4C1EA000" w14:textId="77777777" w:rsidR="00022FC7" w:rsidRDefault="00936FBB" w:rsidP="00936FBB">
      <w:pPr>
        <w:shd w:val="clear" w:color="auto" w:fill="FFFFFF"/>
        <w:spacing w:before="225" w:after="225" w:line="0" w:lineRule="atLeast"/>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Entity Framework Core is the highly enhanced version of Entity Framework and contains a lot more features. It was released in the year 2016 when DOT NET Core came into existence. </w:t>
      </w:r>
    </w:p>
    <w:p w14:paraId="17369EE9" w14:textId="77777777" w:rsidR="00022FC7" w:rsidRDefault="00936FBB" w:rsidP="00936FBB">
      <w:pPr>
        <w:shd w:val="clear" w:color="auto" w:fill="FFFFFF"/>
        <w:spacing w:before="225" w:after="225" w:line="0" w:lineRule="atLeast"/>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Entity Framework has a visual designer tool called .</w:t>
      </w:r>
      <w:proofErr w:type="spellStart"/>
      <w:r w:rsidRPr="00936FBB">
        <w:rPr>
          <w:rFonts w:ascii="Lora" w:eastAsia="Times New Roman" w:hAnsi="Lora" w:cs="Times New Roman"/>
          <w:color w:val="2A2A2A"/>
          <w:kern w:val="0"/>
          <w:sz w:val="27"/>
          <w:szCs w:val="27"/>
          <w:lang w:eastAsia="en-IN"/>
          <w14:ligatures w14:val="none"/>
        </w:rPr>
        <w:t>edmx</w:t>
      </w:r>
      <w:proofErr w:type="spellEnd"/>
      <w:r w:rsidRPr="00936FBB">
        <w:rPr>
          <w:rFonts w:ascii="Lora" w:eastAsia="Times New Roman" w:hAnsi="Lora" w:cs="Times New Roman"/>
          <w:color w:val="2A2A2A"/>
          <w:kern w:val="0"/>
          <w:sz w:val="27"/>
          <w:szCs w:val="27"/>
          <w:lang w:eastAsia="en-IN"/>
          <w14:ligatures w14:val="none"/>
        </w:rPr>
        <w:t xml:space="preserve"> file which describes the database and the models along with the mappings between them. </w:t>
      </w:r>
    </w:p>
    <w:p w14:paraId="50E615ED" w14:textId="4DECF9C3" w:rsidR="00936FBB" w:rsidRPr="00936FBB" w:rsidRDefault="00936FBB" w:rsidP="00936FBB">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936FBB">
        <w:rPr>
          <w:rFonts w:ascii="Lora" w:eastAsia="Times New Roman" w:hAnsi="Lora" w:cs="Times New Roman"/>
          <w:color w:val="2A2A2A"/>
          <w:kern w:val="0"/>
          <w:sz w:val="27"/>
          <w:szCs w:val="27"/>
          <w:lang w:eastAsia="en-IN"/>
          <w14:ligatures w14:val="none"/>
        </w:rPr>
        <w:t>Entity Framework Core does not have a visual designer tool. All the models and mappings are created in C# classes. Entity Framework is no longer actively developed by Microsoft so use only Entity Framework Core in your projects.</w:t>
      </w:r>
    </w:p>
    <w:p w14:paraId="25E3FB7E" w14:textId="77777777" w:rsidR="00936FBB" w:rsidRPr="00936FBB" w:rsidRDefault="00936FBB" w:rsidP="00936FBB">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936FBB">
        <w:rPr>
          <w:rFonts w:ascii="Lora" w:eastAsia="Times New Roman" w:hAnsi="Lora" w:cs="Times New Roman"/>
          <w:color w:val="2A2A2A"/>
          <w:kern w:val="0"/>
          <w:sz w:val="27"/>
          <w:szCs w:val="27"/>
          <w:bdr w:val="none" w:sz="0" w:space="0" w:color="auto" w:frame="1"/>
          <w:lang w:eastAsia="en-IN"/>
          <w14:ligatures w14:val="none"/>
        </w:rPr>
        <w:fldChar w:fldCharType="begin"/>
      </w:r>
      <w:r w:rsidRPr="00936FBB">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"https://go.ezodn.com/ads/charity/proxy?p_id=4dde21cf-06e5-4a0c-5a32-8eb6e23f8423&amp;d_id=122531&amp;imp_id=2823895457026080&amp;c_id=1134&amp;l_id=10016&amp;url=https%3A%2F%2Fjoinourvillage.org%2Fdonate%2F&amp;ffid=1&amp;co=IN"</w:instrText>
      </w:r>
      <w:r w:rsidRPr="00936FBB">
        <w:rPr>
          <w:rFonts w:ascii="Lora" w:eastAsia="Times New Roman" w:hAnsi="Lora" w:cs="Times New Roman"/>
          <w:color w:val="2A2A2A"/>
          <w:kern w:val="0"/>
          <w:sz w:val="27"/>
          <w:szCs w:val="27"/>
          <w:bdr w:val="none" w:sz="0" w:space="0" w:color="auto" w:frame="1"/>
          <w:lang w:eastAsia="en-IN"/>
          <w14:ligatures w14:val="none"/>
        </w:rPr>
      </w:r>
      <w:r w:rsidRPr="00936FBB">
        <w:rPr>
          <w:rFonts w:ascii="Lora" w:eastAsia="Times New Roman" w:hAnsi="Lora" w:cs="Times New Roman"/>
          <w:color w:val="2A2A2A"/>
          <w:kern w:val="0"/>
          <w:sz w:val="27"/>
          <w:szCs w:val="27"/>
          <w:bdr w:val="none" w:sz="0" w:space="0" w:color="auto" w:frame="1"/>
          <w:lang w:eastAsia="en-IN"/>
          <w14:ligatures w14:val="none"/>
        </w:rPr>
        <w:fldChar w:fldCharType="separate"/>
      </w:r>
    </w:p>
    <w:p w14:paraId="3633D4CF" w14:textId="77777777" w:rsidR="00936FBB" w:rsidRPr="00936FBB" w:rsidRDefault="00936FBB" w:rsidP="00936FBB">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936FBB">
        <w:rPr>
          <w:rFonts w:ascii="Lora" w:eastAsia="Times New Roman" w:hAnsi="Lora" w:cs="Times New Roman"/>
          <w:b/>
          <w:bCs/>
          <w:color w:val="C72730"/>
          <w:kern w:val="0"/>
          <w:sz w:val="30"/>
          <w:szCs w:val="30"/>
          <w:u w:val="single"/>
          <w:bdr w:val="none" w:sz="0" w:space="0" w:color="auto" w:frame="1"/>
          <w:lang w:eastAsia="en-IN"/>
          <w14:ligatures w14:val="none"/>
        </w:rPr>
        <w:t>×</w:t>
      </w:r>
    </w:p>
    <w:p w14:paraId="7D77E056" w14:textId="77777777" w:rsidR="00936FBB" w:rsidRPr="00936FBB" w:rsidRDefault="00936FBB" w:rsidP="00936FBB">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936FBB">
        <w:rPr>
          <w:rFonts w:ascii="Lora" w:eastAsia="Times New Roman" w:hAnsi="Lora" w:cs="Times New Roman"/>
          <w:color w:val="2A2A2A"/>
          <w:kern w:val="0"/>
          <w:sz w:val="27"/>
          <w:szCs w:val="27"/>
          <w:bdr w:val="none" w:sz="0" w:space="0" w:color="auto" w:frame="1"/>
          <w:lang w:eastAsia="en-IN"/>
          <w14:ligatures w14:val="none"/>
        </w:rPr>
        <w:fldChar w:fldCharType="end"/>
      </w:r>
    </w:p>
    <w:p w14:paraId="7AE64CF5" w14:textId="77777777" w:rsidR="00936FBB" w:rsidRPr="00936FBB" w:rsidRDefault="00936FBB" w:rsidP="00936FBB">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936FBB">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1DBE1B35" wp14:editId="21267920">
            <wp:extent cx="135255" cy="135255"/>
            <wp:effectExtent l="0" t="0" r="0" b="0"/>
            <wp:docPr id="13" name="Picture 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70234DCF"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Entity Framework Core Approaches</w:t>
      </w:r>
    </w:p>
    <w:p w14:paraId="156CF351"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There are 2 Entity Framework Core </w:t>
      </w:r>
      <w:proofErr w:type="spellStart"/>
      <w:r w:rsidRPr="00936FBB">
        <w:rPr>
          <w:rFonts w:ascii="Lora" w:eastAsia="Times New Roman" w:hAnsi="Lora" w:cs="Times New Roman"/>
          <w:color w:val="2A2A2A"/>
          <w:kern w:val="0"/>
          <w:sz w:val="27"/>
          <w:szCs w:val="27"/>
          <w:lang w:eastAsia="en-IN"/>
          <w14:ligatures w14:val="none"/>
        </w:rPr>
        <w:t>develpment</w:t>
      </w:r>
      <w:proofErr w:type="spellEnd"/>
      <w:r w:rsidRPr="00936FBB">
        <w:rPr>
          <w:rFonts w:ascii="Lora" w:eastAsia="Times New Roman" w:hAnsi="Lora" w:cs="Times New Roman"/>
          <w:color w:val="2A2A2A"/>
          <w:kern w:val="0"/>
          <w:sz w:val="27"/>
          <w:szCs w:val="27"/>
          <w:lang w:eastAsia="en-IN"/>
          <w14:ligatures w14:val="none"/>
        </w:rPr>
        <w:t xml:space="preserve"> approaches which we can follow. These are:</w:t>
      </w:r>
    </w:p>
    <w:p w14:paraId="0FBF1A4F" w14:textId="77777777" w:rsidR="00936FBB" w:rsidRPr="00936FBB" w:rsidRDefault="00936FBB" w:rsidP="00022FC7">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1. Database </w:t>
      </w:r>
      <w:proofErr w:type="gramStart"/>
      <w:r w:rsidRPr="00936FBB">
        <w:rPr>
          <w:rFonts w:ascii="Lora" w:eastAsia="Times New Roman" w:hAnsi="Lora" w:cs="Times New Roman"/>
          <w:color w:val="2A2A2A"/>
          <w:kern w:val="0"/>
          <w:sz w:val="27"/>
          <w:szCs w:val="27"/>
          <w:lang w:eastAsia="en-IN"/>
          <w14:ligatures w14:val="none"/>
        </w:rPr>
        <w:t>First .</w:t>
      </w:r>
      <w:proofErr w:type="gramEnd"/>
    </w:p>
    <w:p w14:paraId="3160FECC" w14:textId="77777777" w:rsidR="00936FBB" w:rsidRPr="00936FBB" w:rsidRDefault="00936FBB" w:rsidP="00022FC7">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2. Code First.</w:t>
      </w:r>
    </w:p>
    <w:p w14:paraId="7BE6C498" w14:textId="77777777" w:rsidR="00022FC7"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There is very little support of </w:t>
      </w:r>
      <w:r w:rsidRPr="00936FBB">
        <w:rPr>
          <w:rFonts w:ascii="Lora" w:eastAsia="Times New Roman" w:hAnsi="Lora" w:cs="Times New Roman"/>
          <w:color w:val="2A2A2A"/>
          <w:kern w:val="0"/>
          <w:sz w:val="27"/>
          <w:szCs w:val="27"/>
          <w:shd w:val="clear" w:color="auto" w:fill="D9FCF1"/>
          <w:lang w:eastAsia="en-IN"/>
          <w14:ligatures w14:val="none"/>
        </w:rPr>
        <w:t>Database First</w:t>
      </w:r>
      <w:r w:rsidRPr="00936FBB">
        <w:rPr>
          <w:rFonts w:ascii="Lora" w:eastAsia="Times New Roman" w:hAnsi="Lora" w:cs="Times New Roman"/>
          <w:color w:val="2A2A2A"/>
          <w:kern w:val="0"/>
          <w:sz w:val="27"/>
          <w:szCs w:val="27"/>
          <w:lang w:eastAsia="en-IN"/>
          <w14:ligatures w14:val="none"/>
        </w:rPr>
        <w:t> approach since there is no visual designer, like .</w:t>
      </w:r>
      <w:proofErr w:type="spellStart"/>
      <w:r w:rsidRPr="00936FBB">
        <w:rPr>
          <w:rFonts w:ascii="Lora" w:eastAsia="Times New Roman" w:hAnsi="Lora" w:cs="Times New Roman"/>
          <w:color w:val="2A2A2A"/>
          <w:kern w:val="0"/>
          <w:sz w:val="27"/>
          <w:szCs w:val="27"/>
          <w:lang w:eastAsia="en-IN"/>
          <w14:ligatures w14:val="none"/>
        </w:rPr>
        <w:t>edmx</w:t>
      </w:r>
      <w:proofErr w:type="spellEnd"/>
      <w:r w:rsidRPr="00936FBB">
        <w:rPr>
          <w:rFonts w:ascii="Lora" w:eastAsia="Times New Roman" w:hAnsi="Lora" w:cs="Times New Roman"/>
          <w:color w:val="2A2A2A"/>
          <w:kern w:val="0"/>
          <w:sz w:val="27"/>
          <w:szCs w:val="27"/>
          <w:lang w:eastAsia="en-IN"/>
          <w14:ligatures w14:val="none"/>
        </w:rPr>
        <w:t xml:space="preserve"> file, in EF Core. </w:t>
      </w:r>
    </w:p>
    <w:p w14:paraId="711BB77E" w14:textId="257B07CB"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The EF Core mainly supports </w:t>
      </w:r>
      <w:r w:rsidRPr="00936FBB">
        <w:rPr>
          <w:rFonts w:ascii="Lora" w:eastAsia="Times New Roman" w:hAnsi="Lora" w:cs="Times New Roman"/>
          <w:color w:val="2A2A2A"/>
          <w:kern w:val="0"/>
          <w:sz w:val="27"/>
          <w:szCs w:val="27"/>
          <w:shd w:val="clear" w:color="auto" w:fill="D9FCF1"/>
          <w:lang w:eastAsia="en-IN"/>
          <w14:ligatures w14:val="none"/>
        </w:rPr>
        <w:t>Code First</w:t>
      </w:r>
      <w:r w:rsidRPr="00936FBB">
        <w:rPr>
          <w:rFonts w:ascii="Lora" w:eastAsia="Times New Roman" w:hAnsi="Lora" w:cs="Times New Roman"/>
          <w:color w:val="2A2A2A"/>
          <w:kern w:val="0"/>
          <w:sz w:val="27"/>
          <w:szCs w:val="27"/>
          <w:lang w:eastAsia="en-IN"/>
          <w14:ligatures w14:val="none"/>
        </w:rPr>
        <w:t> approach.</w:t>
      </w:r>
    </w:p>
    <w:p w14:paraId="4F5B3F61"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lastRenderedPageBreak/>
        <w:t>Database First Approach</w:t>
      </w:r>
    </w:p>
    <w:p w14:paraId="7A9B4793"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In </w:t>
      </w:r>
      <w:r w:rsidRPr="00936FBB">
        <w:rPr>
          <w:rFonts w:ascii="Lora" w:eastAsia="Times New Roman" w:hAnsi="Lora" w:cs="Times New Roman"/>
          <w:color w:val="2A2A2A"/>
          <w:kern w:val="0"/>
          <w:sz w:val="27"/>
          <w:szCs w:val="27"/>
          <w:shd w:val="clear" w:color="auto" w:fill="D9FCF1"/>
          <w:lang w:eastAsia="en-IN"/>
          <w14:ligatures w14:val="none"/>
        </w:rPr>
        <w:t>Database First</w:t>
      </w:r>
      <w:r w:rsidRPr="00936FBB">
        <w:rPr>
          <w:rFonts w:ascii="Lora" w:eastAsia="Times New Roman" w:hAnsi="Lora" w:cs="Times New Roman"/>
          <w:color w:val="2A2A2A"/>
          <w:kern w:val="0"/>
          <w:sz w:val="27"/>
          <w:szCs w:val="27"/>
          <w:lang w:eastAsia="en-IN"/>
          <w14:ligatures w14:val="none"/>
        </w:rPr>
        <w:t> approach the domain &amp; context classes are created based on the existing Database.</w:t>
      </w:r>
    </w:p>
    <w:p w14:paraId="3215BC5A"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t>Code First Approach</w:t>
      </w:r>
    </w:p>
    <w:p w14:paraId="06E79C8B" w14:textId="77777777" w:rsidR="00936FBB" w:rsidRPr="00936FBB" w:rsidRDefault="00936FBB" w:rsidP="00936FBB">
      <w:pPr>
        <w:shd w:val="clear" w:color="auto" w:fill="FFFFFF"/>
        <w:spacing w:before="225" w:after="225" w:line="0" w:lineRule="atLeast"/>
        <w:rPr>
          <w:rFonts w:ascii="Times New Roman" w:eastAsia="Times New Roman" w:hAnsi="Times New Roman" w:cs="Times New Roman"/>
          <w:color w:val="2A2A2A"/>
          <w:kern w:val="0"/>
          <w:sz w:val="27"/>
          <w:szCs w:val="27"/>
          <w:bdr w:val="none" w:sz="0" w:space="0" w:color="auto" w:frame="1"/>
          <w:lang w:eastAsia="en-IN"/>
          <w14:ligatures w14:val="none"/>
        </w:rPr>
      </w:pPr>
      <w:r w:rsidRPr="00936FBB">
        <w:rPr>
          <w:rFonts w:ascii="Lora" w:eastAsia="Times New Roman" w:hAnsi="Lora" w:cs="Times New Roman"/>
          <w:color w:val="2A2A2A"/>
          <w:kern w:val="0"/>
          <w:sz w:val="27"/>
          <w:szCs w:val="27"/>
          <w:lang w:eastAsia="en-IN"/>
          <w14:ligatures w14:val="none"/>
        </w:rPr>
        <w:t>In </w:t>
      </w:r>
      <w:r w:rsidRPr="00936FBB">
        <w:rPr>
          <w:rFonts w:ascii="Lora" w:eastAsia="Times New Roman" w:hAnsi="Lora" w:cs="Times New Roman"/>
          <w:color w:val="2A2A2A"/>
          <w:kern w:val="0"/>
          <w:sz w:val="27"/>
          <w:szCs w:val="27"/>
          <w:shd w:val="clear" w:color="auto" w:fill="D9FCF1"/>
          <w:lang w:eastAsia="en-IN"/>
          <w14:ligatures w14:val="none"/>
        </w:rPr>
        <w:t>Code First</w:t>
      </w:r>
      <w:r w:rsidRPr="00936FBB">
        <w:rPr>
          <w:rFonts w:ascii="Lora" w:eastAsia="Times New Roman" w:hAnsi="Lora" w:cs="Times New Roman"/>
          <w:color w:val="2A2A2A"/>
          <w:kern w:val="0"/>
          <w:sz w:val="27"/>
          <w:szCs w:val="27"/>
          <w:lang w:eastAsia="en-IN"/>
          <w14:ligatures w14:val="none"/>
        </w:rPr>
        <w:t> approach the </w:t>
      </w:r>
      <w:r w:rsidRPr="00936FBB">
        <w:rPr>
          <w:rFonts w:ascii="Courier New" w:eastAsia="Times New Roman" w:hAnsi="Courier New" w:cs="Courier New"/>
          <w:color w:val="333333"/>
          <w:kern w:val="0"/>
          <w:sz w:val="23"/>
          <w:szCs w:val="23"/>
          <w:shd w:val="clear" w:color="auto" w:fill="F1F1F1"/>
          <w:lang w:eastAsia="en-IN"/>
          <w14:ligatures w14:val="none"/>
        </w:rPr>
        <w:t>domain &amp; context</w:t>
      </w:r>
      <w:r w:rsidRPr="00936FBB">
        <w:rPr>
          <w:rFonts w:ascii="Lora" w:eastAsia="Times New Roman" w:hAnsi="Lora" w:cs="Times New Roman"/>
          <w:color w:val="2A2A2A"/>
          <w:kern w:val="0"/>
          <w:sz w:val="27"/>
          <w:szCs w:val="27"/>
          <w:lang w:eastAsia="en-IN"/>
          <w14:ligatures w14:val="none"/>
        </w:rPr>
        <w:t> classes are created by you then EF Core created the database using these classes. The term </w:t>
      </w:r>
      <w:r w:rsidRPr="00936FBB">
        <w:rPr>
          <w:rFonts w:ascii="Lora" w:eastAsia="Times New Roman" w:hAnsi="Lora" w:cs="Times New Roman"/>
          <w:color w:val="2A2A2A"/>
          <w:kern w:val="0"/>
          <w:sz w:val="27"/>
          <w:szCs w:val="27"/>
          <w:shd w:val="clear" w:color="auto" w:fill="D9FCF1"/>
          <w:lang w:eastAsia="en-IN"/>
          <w14:ligatures w14:val="none"/>
        </w:rPr>
        <w:t>Migration</w:t>
      </w:r>
      <w:r w:rsidRPr="00936FBB">
        <w:rPr>
          <w:rFonts w:ascii="Lora" w:eastAsia="Times New Roman" w:hAnsi="Lora" w:cs="Times New Roman"/>
          <w:color w:val="2A2A2A"/>
          <w:kern w:val="0"/>
          <w:sz w:val="27"/>
          <w:szCs w:val="27"/>
          <w:lang w:eastAsia="en-IN"/>
          <w14:ligatures w14:val="none"/>
        </w:rPr>
        <w:t> is used whenever EF Core creates or updates the Database based on the </w:t>
      </w:r>
      <w:r w:rsidRPr="00936FBB">
        <w:rPr>
          <w:rFonts w:ascii="Courier New" w:eastAsia="Times New Roman" w:hAnsi="Courier New" w:cs="Courier New"/>
          <w:color w:val="333333"/>
          <w:kern w:val="0"/>
          <w:sz w:val="23"/>
          <w:szCs w:val="23"/>
          <w:shd w:val="clear" w:color="auto" w:fill="F1F1F1"/>
          <w:lang w:eastAsia="en-IN"/>
          <w14:ligatures w14:val="none"/>
        </w:rPr>
        <w:t>domain &amp; context</w:t>
      </w:r>
      <w:r w:rsidRPr="00936FBB">
        <w:rPr>
          <w:rFonts w:ascii="Lora" w:eastAsia="Times New Roman" w:hAnsi="Lora" w:cs="Times New Roman"/>
          <w:color w:val="2A2A2A"/>
          <w:kern w:val="0"/>
          <w:sz w:val="27"/>
          <w:szCs w:val="27"/>
          <w:lang w:eastAsia="en-IN"/>
          <w14:ligatures w14:val="none"/>
        </w:rPr>
        <w:t> classes.</w:t>
      </w:r>
    </w:p>
    <w:p w14:paraId="7E6D3DC9" w14:textId="77777777" w:rsidR="00936FBB" w:rsidRPr="00936FBB" w:rsidRDefault="00936FBB" w:rsidP="00936FBB">
      <w:pPr>
        <w:shd w:val="clear" w:color="auto" w:fill="FFFFFF"/>
        <w:spacing w:after="0" w:line="240" w:lineRule="auto"/>
        <w:rPr>
          <w:rFonts w:ascii="Times New Roman" w:eastAsia="Times New Roman" w:hAnsi="Times New Roman" w:cs="Times New Roman"/>
          <w:kern w:val="0"/>
          <w:lang w:eastAsia="en-IN"/>
          <w14:ligatures w14:val="none"/>
        </w:rPr>
      </w:pPr>
      <w:r w:rsidRPr="00936FBB">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C01954B" wp14:editId="43C941D3">
            <wp:extent cx="135255" cy="135255"/>
            <wp:effectExtent l="0" t="0" r="0" b="0"/>
            <wp:docPr id="14" name="Picture 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FE83830"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AEF24DB" wp14:editId="636599EE">
                <wp:extent cx="304800" cy="304800"/>
                <wp:effectExtent l="0" t="0" r="0" b="0"/>
                <wp:docPr id="1211432358" name="AutoShape 15" descr="EF Core approach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67ED8" id="AutoShape 15" o:spid="_x0000_s1026" alt="EF Core approach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C06021"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Entity Framework Core Features</w:t>
      </w:r>
    </w:p>
    <w:p w14:paraId="5134B1E5"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Some important features of EF Core are:</w:t>
      </w:r>
    </w:p>
    <w:p w14:paraId="6D998B36" w14:textId="77777777" w:rsidR="00936FBB" w:rsidRPr="00936FBB" w:rsidRDefault="00936FBB" w:rsidP="00112484">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1. </w:t>
      </w:r>
      <w:proofErr w:type="spellStart"/>
      <w:r w:rsidRPr="00936FBB">
        <w:rPr>
          <w:rFonts w:ascii="Lora" w:eastAsia="Times New Roman" w:hAnsi="Lora" w:cs="Times New Roman"/>
          <w:color w:val="2A2A2A"/>
          <w:kern w:val="0"/>
          <w:sz w:val="27"/>
          <w:szCs w:val="27"/>
          <w:lang w:eastAsia="en-IN"/>
          <w14:ligatures w14:val="none"/>
        </w:rPr>
        <w:t>DbContext</w:t>
      </w:r>
      <w:proofErr w:type="spellEnd"/>
      <w:r w:rsidRPr="00936FBB">
        <w:rPr>
          <w:rFonts w:ascii="Lora" w:eastAsia="Times New Roman" w:hAnsi="Lora" w:cs="Times New Roman"/>
          <w:color w:val="2A2A2A"/>
          <w:kern w:val="0"/>
          <w:sz w:val="27"/>
          <w:szCs w:val="27"/>
          <w:lang w:eastAsia="en-IN"/>
          <w14:ligatures w14:val="none"/>
        </w:rPr>
        <w:t xml:space="preserve"> &amp; </w:t>
      </w:r>
      <w:proofErr w:type="spellStart"/>
      <w:r w:rsidRPr="00936FBB">
        <w:rPr>
          <w:rFonts w:ascii="Lora" w:eastAsia="Times New Roman" w:hAnsi="Lora" w:cs="Times New Roman"/>
          <w:color w:val="2A2A2A"/>
          <w:kern w:val="0"/>
          <w:sz w:val="27"/>
          <w:szCs w:val="27"/>
          <w:lang w:eastAsia="en-IN"/>
          <w14:ligatures w14:val="none"/>
        </w:rPr>
        <w:t>DbSet</w:t>
      </w:r>
      <w:proofErr w:type="spellEnd"/>
    </w:p>
    <w:p w14:paraId="367E7B79" w14:textId="77777777" w:rsidR="00936FBB" w:rsidRPr="00936FBB" w:rsidRDefault="00936FBB" w:rsidP="00112484">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2. LINQ Support</w:t>
      </w:r>
    </w:p>
    <w:p w14:paraId="2D539751" w14:textId="77777777" w:rsidR="00936FBB" w:rsidRPr="00936FBB" w:rsidRDefault="00936FBB" w:rsidP="00112484">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3. Tracking</w:t>
      </w:r>
    </w:p>
    <w:p w14:paraId="7AE0C767" w14:textId="77777777" w:rsidR="00936FBB" w:rsidRPr="00936FBB" w:rsidRDefault="00936FBB" w:rsidP="00112484">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4. </w:t>
      </w:r>
      <w:hyperlink r:id="rId6" w:history="1">
        <w:r w:rsidRPr="00936FBB">
          <w:rPr>
            <w:rFonts w:ascii="Lora" w:eastAsia="Times New Roman" w:hAnsi="Lora" w:cs="Times New Roman"/>
            <w:color w:val="C72730"/>
            <w:kern w:val="0"/>
            <w:sz w:val="27"/>
            <w:szCs w:val="27"/>
            <w:u w:val="single"/>
            <w:lang w:eastAsia="en-IN"/>
            <w14:ligatures w14:val="none"/>
          </w:rPr>
          <w:t>Migrations</w:t>
        </w:r>
      </w:hyperlink>
    </w:p>
    <w:p w14:paraId="1C4EB77A" w14:textId="77777777" w:rsidR="00936FBB" w:rsidRPr="00936FBB" w:rsidRDefault="00936FBB" w:rsidP="00112484">
      <w:pPr>
        <w:shd w:val="clear" w:color="auto" w:fill="FFFFFF"/>
        <w:spacing w:before="100" w:beforeAutospacing="1" w:after="100" w:afterAutospacing="1" w:line="240" w:lineRule="auto"/>
        <w:ind w:left="360"/>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5. Batch Insert, Update and Delete operations</w:t>
      </w:r>
    </w:p>
    <w:p w14:paraId="12E17CF1"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t>Supported Databases</w:t>
      </w:r>
    </w:p>
    <w:p w14:paraId="6F82F72D"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Entity Framework Core works on many databases like:</w:t>
      </w:r>
    </w:p>
    <w:p w14:paraId="0E515A15"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1. SQL Server</w:t>
      </w:r>
      <w:r w:rsidRPr="00936FBB">
        <w:rPr>
          <w:rFonts w:ascii="Lora" w:eastAsia="Times New Roman" w:hAnsi="Lora" w:cs="Times New Roman"/>
          <w:color w:val="2A2A2A"/>
          <w:kern w:val="0"/>
          <w:sz w:val="27"/>
          <w:szCs w:val="27"/>
          <w:lang w:eastAsia="en-IN"/>
          <w14:ligatures w14:val="none"/>
        </w:rPr>
        <w:br/>
        <w:t>2. MySQL</w:t>
      </w:r>
      <w:r w:rsidRPr="00936FBB">
        <w:rPr>
          <w:rFonts w:ascii="Lora" w:eastAsia="Times New Roman" w:hAnsi="Lora" w:cs="Times New Roman"/>
          <w:color w:val="2A2A2A"/>
          <w:kern w:val="0"/>
          <w:sz w:val="27"/>
          <w:szCs w:val="27"/>
          <w:lang w:eastAsia="en-IN"/>
          <w14:ligatures w14:val="none"/>
        </w:rPr>
        <w:br/>
        <w:t>3. PostgreSQL</w:t>
      </w:r>
      <w:r w:rsidRPr="00936FBB">
        <w:rPr>
          <w:rFonts w:ascii="Lora" w:eastAsia="Times New Roman" w:hAnsi="Lora" w:cs="Times New Roman"/>
          <w:color w:val="2A2A2A"/>
          <w:kern w:val="0"/>
          <w:sz w:val="27"/>
          <w:szCs w:val="27"/>
          <w:lang w:eastAsia="en-IN"/>
          <w14:ligatures w14:val="none"/>
        </w:rPr>
        <w:br/>
        <w:t>4. SQLite</w:t>
      </w:r>
      <w:r w:rsidRPr="00936FBB">
        <w:rPr>
          <w:rFonts w:ascii="Lora" w:eastAsia="Times New Roman" w:hAnsi="Lora" w:cs="Times New Roman"/>
          <w:color w:val="2A2A2A"/>
          <w:kern w:val="0"/>
          <w:sz w:val="27"/>
          <w:szCs w:val="27"/>
          <w:lang w:eastAsia="en-IN"/>
          <w14:ligatures w14:val="none"/>
        </w:rPr>
        <w:br/>
        <w:t>5. SQL Compact</w:t>
      </w:r>
      <w:r w:rsidRPr="00936FBB">
        <w:rPr>
          <w:rFonts w:ascii="Lora" w:eastAsia="Times New Roman" w:hAnsi="Lora" w:cs="Times New Roman"/>
          <w:color w:val="2A2A2A"/>
          <w:kern w:val="0"/>
          <w:sz w:val="27"/>
          <w:szCs w:val="27"/>
          <w:lang w:eastAsia="en-IN"/>
          <w14:ligatures w14:val="none"/>
        </w:rPr>
        <w:br/>
        <w:t>6. Firebird</w:t>
      </w:r>
      <w:r w:rsidRPr="00936FBB">
        <w:rPr>
          <w:rFonts w:ascii="Lora" w:eastAsia="Times New Roman" w:hAnsi="Lora" w:cs="Times New Roman"/>
          <w:color w:val="2A2A2A"/>
          <w:kern w:val="0"/>
          <w:sz w:val="27"/>
          <w:szCs w:val="27"/>
          <w:lang w:eastAsia="en-IN"/>
          <w14:ligatures w14:val="none"/>
        </w:rPr>
        <w:br/>
        <w:t>7. Oracle</w:t>
      </w:r>
      <w:r w:rsidRPr="00936FBB">
        <w:rPr>
          <w:rFonts w:ascii="Lora" w:eastAsia="Times New Roman" w:hAnsi="Lora" w:cs="Times New Roman"/>
          <w:color w:val="2A2A2A"/>
          <w:kern w:val="0"/>
          <w:sz w:val="27"/>
          <w:szCs w:val="27"/>
          <w:lang w:eastAsia="en-IN"/>
          <w14:ligatures w14:val="none"/>
        </w:rPr>
        <w:br/>
      </w:r>
      <w:r w:rsidRPr="00936FBB">
        <w:rPr>
          <w:rFonts w:ascii="Lora" w:eastAsia="Times New Roman" w:hAnsi="Lora" w:cs="Times New Roman"/>
          <w:color w:val="2A2A2A"/>
          <w:kern w:val="0"/>
          <w:sz w:val="27"/>
          <w:szCs w:val="27"/>
          <w:lang w:eastAsia="en-IN"/>
          <w14:ligatures w14:val="none"/>
        </w:rPr>
        <w:lastRenderedPageBreak/>
        <w:t>8. Db2</w:t>
      </w:r>
      <w:r w:rsidRPr="00936FBB">
        <w:rPr>
          <w:rFonts w:ascii="Lora" w:eastAsia="Times New Roman" w:hAnsi="Lora" w:cs="Times New Roman"/>
          <w:color w:val="2A2A2A"/>
          <w:kern w:val="0"/>
          <w:sz w:val="27"/>
          <w:szCs w:val="27"/>
          <w:lang w:eastAsia="en-IN"/>
          <w14:ligatures w14:val="none"/>
        </w:rPr>
        <w:br/>
        <w:t>9. MongoDB</w:t>
      </w:r>
    </w:p>
    <w:p w14:paraId="24ECC863" w14:textId="105054DD" w:rsidR="00936FBB" w:rsidRDefault="00936FBB">
      <w:r>
        <w:br w:type="page"/>
      </w:r>
    </w:p>
    <w:p w14:paraId="4EBD5872" w14:textId="77777777" w:rsidR="00936FBB" w:rsidRPr="00936FBB" w:rsidRDefault="00936FBB" w:rsidP="00936FBB">
      <w:pPr>
        <w:pStyle w:val="NormalWeb"/>
        <w:shd w:val="clear" w:color="auto" w:fill="FFFFFF"/>
        <w:spacing w:before="225" w:after="225"/>
        <w:rPr>
          <w:rFonts w:ascii="Lora" w:eastAsia="Times New Roman" w:hAnsi="Lora"/>
          <w:color w:val="2A2A2A"/>
          <w:kern w:val="0"/>
          <w:sz w:val="27"/>
          <w:szCs w:val="27"/>
          <w:lang w:eastAsia="en-IN"/>
          <w14:ligatures w14:val="none"/>
        </w:rPr>
      </w:pPr>
      <w:proofErr w:type="spellStart"/>
      <w:r w:rsidRPr="00936FBB">
        <w:rPr>
          <w:b/>
          <w:bCs/>
        </w:rPr>
        <w:lastRenderedPageBreak/>
        <w:t>Ins</w:t>
      </w:r>
      <w:r w:rsidRPr="00936FBB">
        <w:rPr>
          <w:rFonts w:ascii="Lora" w:eastAsia="Times New Roman" w:hAnsi="Lora"/>
          <w:color w:val="2A2A2A"/>
          <w:kern w:val="0"/>
          <w:sz w:val="27"/>
          <w:szCs w:val="27"/>
          <w:lang w:eastAsia="en-IN"/>
          <w14:ligatures w14:val="none"/>
        </w:rPr>
        <w:t>First</w:t>
      </w:r>
      <w:proofErr w:type="spellEnd"/>
      <w:r w:rsidRPr="00936FBB">
        <w:rPr>
          <w:rFonts w:ascii="Lora" w:eastAsia="Times New Roman" w:hAnsi="Lora"/>
          <w:color w:val="2A2A2A"/>
          <w:kern w:val="0"/>
          <w:sz w:val="27"/>
          <w:szCs w:val="27"/>
          <w:lang w:eastAsia="en-IN"/>
          <w14:ligatures w14:val="none"/>
        </w:rPr>
        <w:t xml:space="preserve"> create a new web app in Visual Studio by selecting </w:t>
      </w:r>
      <w:r w:rsidRPr="00936FBB">
        <w:rPr>
          <w:rFonts w:ascii="Lora" w:eastAsia="Times New Roman" w:hAnsi="Lora"/>
          <w:color w:val="2A2A2A"/>
          <w:kern w:val="0"/>
          <w:sz w:val="27"/>
          <w:szCs w:val="27"/>
          <w:shd w:val="clear" w:color="auto" w:fill="D9FCF1"/>
          <w:lang w:eastAsia="en-IN"/>
          <w14:ligatures w14:val="none"/>
        </w:rPr>
        <w:t>ASP.NET Core Web App (Model-View-Controller)</w:t>
      </w:r>
      <w:r w:rsidRPr="00936FBB">
        <w:rPr>
          <w:rFonts w:ascii="Lora" w:eastAsia="Times New Roman" w:hAnsi="Lora"/>
          <w:color w:val="2A2A2A"/>
          <w:kern w:val="0"/>
          <w:sz w:val="27"/>
          <w:szCs w:val="27"/>
          <w:lang w:eastAsia="en-IN"/>
          <w14:ligatures w14:val="none"/>
        </w:rPr>
        <w:t> template. See the image below.</w:t>
      </w:r>
    </w:p>
    <w:p w14:paraId="50F6F50A" w14:textId="65C94FA4" w:rsidR="00936FBB" w:rsidRPr="00936FBB" w:rsidRDefault="00936FBB" w:rsidP="00936FBB">
      <w:pPr>
        <w:spacing w:after="0" w:line="240" w:lineRule="auto"/>
        <w:rPr>
          <w:rFonts w:ascii="Times New Roman" w:eastAsia="Times New Roman" w:hAnsi="Times New Roman" w:cs="Times New Roman"/>
          <w:kern w:val="0"/>
          <w:lang w:eastAsia="en-IN"/>
          <w14:ligatures w14:val="none"/>
        </w:rPr>
      </w:pPr>
      <w:r w:rsidRPr="00936FBB">
        <w:rPr>
          <w:rFonts w:ascii="Times New Roman" w:eastAsia="Times New Roman" w:hAnsi="Times New Roman" w:cs="Times New Roman"/>
          <w:noProof/>
          <w:kern w:val="0"/>
          <w:lang w:eastAsia="en-IN"/>
          <w14:ligatures w14:val="none"/>
        </w:rPr>
        <mc:AlternateContent>
          <mc:Choice Requires="wps">
            <w:drawing>
              <wp:inline distT="0" distB="0" distL="0" distR="0" wp14:anchorId="229677F8" wp14:editId="01852F5A">
                <wp:extent cx="304800" cy="304800"/>
                <wp:effectExtent l="0" t="0" r="0" b="0"/>
                <wp:docPr id="522478856" name="AutoShape 160" descr="create asp.net core mvc applic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85FDA" id="AutoShape 160" o:spid="_x0000_s1026" alt="create asp.net core mvc applic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noProof/>
          <w:kern w:val="0"/>
          <w:lang w:eastAsia="en-IN"/>
          <w14:ligatures w14:val="none"/>
        </w:rPr>
        <w:drawing>
          <wp:inline distT="0" distB="0" distL="0" distR="0" wp14:anchorId="03F31519" wp14:editId="5AB565A7">
            <wp:extent cx="5444667" cy="3448896"/>
            <wp:effectExtent l="0" t="0" r="3810" b="0"/>
            <wp:docPr id="880588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8069" cy="3457386"/>
                    </a:xfrm>
                    <a:prstGeom prst="rect">
                      <a:avLst/>
                    </a:prstGeom>
                    <a:noFill/>
                  </pic:spPr>
                </pic:pic>
              </a:graphicData>
            </a:graphic>
          </wp:inline>
        </w:drawing>
      </w:r>
    </w:p>
    <w:p w14:paraId="2D23627E" w14:textId="77777777" w:rsidR="00936FBB" w:rsidRPr="00936FBB" w:rsidRDefault="00936FBB" w:rsidP="00936FBB">
      <w:pPr>
        <w:shd w:val="clear" w:color="auto" w:fill="FFFFFF"/>
        <w:spacing w:before="225" w:after="225" w:line="0" w:lineRule="atLeast"/>
        <w:rPr>
          <w:rFonts w:ascii="Lora" w:eastAsia="Times New Roman" w:hAnsi="Lora" w:cs="Times New Roman"/>
          <w:color w:val="2A2A2A"/>
          <w:kern w:val="0"/>
          <w:sz w:val="27"/>
          <w:szCs w:val="27"/>
          <w:bdr w:val="none" w:sz="0" w:space="0" w:color="auto" w:frame="1"/>
          <w:lang w:eastAsia="en-IN"/>
          <w14:ligatures w14:val="none"/>
        </w:rPr>
      </w:pPr>
      <w:r w:rsidRPr="00936FBB">
        <w:rPr>
          <w:rFonts w:ascii="Lora" w:eastAsia="Times New Roman" w:hAnsi="Lora" w:cs="Times New Roman"/>
          <w:color w:val="2A2A2A"/>
          <w:kern w:val="0"/>
          <w:sz w:val="27"/>
          <w:szCs w:val="27"/>
          <w:lang w:eastAsia="en-IN"/>
          <w14:ligatures w14:val="none"/>
        </w:rPr>
        <w:t>To this app we will </w:t>
      </w:r>
      <w:r w:rsidRPr="00936FBB">
        <w:rPr>
          <w:rFonts w:ascii="Lora" w:eastAsia="Times New Roman" w:hAnsi="Lora" w:cs="Times New Roman"/>
          <w:b/>
          <w:bCs/>
          <w:color w:val="2A2A2A"/>
          <w:kern w:val="0"/>
          <w:sz w:val="27"/>
          <w:szCs w:val="27"/>
          <w:lang w:eastAsia="en-IN"/>
          <w14:ligatures w14:val="none"/>
        </w:rPr>
        <w:t>Install Entity Framework Core</w:t>
      </w:r>
      <w:r w:rsidRPr="00936FBB">
        <w:rPr>
          <w:rFonts w:ascii="Lora" w:eastAsia="Times New Roman" w:hAnsi="Lora" w:cs="Times New Roman"/>
          <w:color w:val="2A2A2A"/>
          <w:kern w:val="0"/>
          <w:sz w:val="27"/>
          <w:szCs w:val="27"/>
          <w:lang w:eastAsia="en-IN"/>
          <w14:ligatures w14:val="none"/>
        </w:rPr>
        <w:t> and work on database operations.</w:t>
      </w:r>
    </w:p>
    <w:p w14:paraId="418637CB" w14:textId="77777777" w:rsidR="00936FBB" w:rsidRPr="00936FBB" w:rsidRDefault="00936FBB" w:rsidP="00936FBB">
      <w:pPr>
        <w:spacing w:after="0" w:line="240" w:lineRule="auto"/>
        <w:rPr>
          <w:rFonts w:ascii="Times New Roman" w:eastAsia="Times New Roman" w:hAnsi="Times New Roman" w:cs="Times New Roman"/>
          <w:kern w:val="0"/>
          <w:lang w:eastAsia="en-IN"/>
          <w14:ligatures w14:val="none"/>
        </w:rPr>
      </w:pPr>
      <w:r w:rsidRPr="00936FBB">
        <w:rPr>
          <w:rFonts w:ascii="Arial" w:eastAsia="Times New Roman" w:hAnsi="Arial" w:cs="Arial"/>
          <w:noProof/>
          <w:kern w:val="0"/>
          <w:sz w:val="18"/>
          <w:szCs w:val="18"/>
          <w:bdr w:val="single" w:sz="2" w:space="0" w:color="DDDDDD" w:frame="1"/>
          <w:lang w:eastAsia="en-IN"/>
          <w14:ligatures w14:val="none"/>
        </w:rPr>
        <w:drawing>
          <wp:inline distT="0" distB="0" distL="0" distR="0" wp14:anchorId="6D764365" wp14:editId="6D046044">
            <wp:extent cx="135255" cy="135255"/>
            <wp:effectExtent l="0" t="0" r="0" b="0"/>
            <wp:docPr id="161" name="Picture 3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5172D2D" w14:textId="77777777" w:rsidR="00936FBB" w:rsidRPr="00936FBB" w:rsidRDefault="00936FBB" w:rsidP="00936FBB">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936FBB">
        <w:rPr>
          <w:rFonts w:ascii="Lora" w:eastAsia="Times New Roman" w:hAnsi="Lora" w:cs="Times New Roman"/>
          <w:color w:val="0288D1"/>
          <w:kern w:val="0"/>
          <w:sz w:val="27"/>
          <w:szCs w:val="27"/>
          <w:lang w:eastAsia="en-IN"/>
          <w14:ligatures w14:val="none"/>
        </w:rPr>
        <w:t>If you are just a beginner then check out my article on </w:t>
      </w:r>
      <w:hyperlink r:id="rId8" w:history="1">
        <w:r w:rsidRPr="00936FBB">
          <w:rPr>
            <w:rFonts w:ascii="Lora" w:eastAsia="Times New Roman" w:hAnsi="Lora" w:cs="Times New Roman"/>
            <w:color w:val="C72730"/>
            <w:kern w:val="0"/>
            <w:sz w:val="27"/>
            <w:szCs w:val="27"/>
            <w:u w:val="single"/>
            <w:lang w:eastAsia="en-IN"/>
            <w14:ligatures w14:val="none"/>
          </w:rPr>
          <w:t>Introduction to ASP.NET Core MVC</w:t>
        </w:r>
      </w:hyperlink>
      <w:r w:rsidRPr="00936FBB">
        <w:rPr>
          <w:rFonts w:ascii="Lora" w:eastAsia="Times New Roman" w:hAnsi="Lora" w:cs="Times New Roman"/>
          <w:color w:val="0288D1"/>
          <w:kern w:val="0"/>
          <w:sz w:val="27"/>
          <w:szCs w:val="27"/>
          <w:lang w:eastAsia="en-IN"/>
          <w14:ligatures w14:val="none"/>
        </w:rPr>
        <w:t> which is made specially for beginners.</w:t>
      </w:r>
    </w:p>
    <w:p w14:paraId="752D0DA8"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Install EF Core SQL Server Provider</w:t>
      </w:r>
    </w:p>
    <w:p w14:paraId="5C71DEF7"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Entity Framework Core has Database Providers for all major databases. The installation of each of them can be done through NuGet. Here we will install SQL Server database provider since we will be working on a SQL Server Database.</w:t>
      </w:r>
    </w:p>
    <w:p w14:paraId="17838A2A"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In Visual Studio go to </w:t>
      </w:r>
      <w:r w:rsidRPr="00936FBB">
        <w:rPr>
          <w:rFonts w:ascii="Lora" w:eastAsia="Times New Roman" w:hAnsi="Lora" w:cs="Times New Roman"/>
          <w:color w:val="2A2A2A"/>
          <w:kern w:val="0"/>
          <w:sz w:val="27"/>
          <w:szCs w:val="27"/>
          <w:shd w:val="clear" w:color="auto" w:fill="D9FCF1"/>
          <w:lang w:eastAsia="en-IN"/>
          <w14:ligatures w14:val="none"/>
        </w:rPr>
        <w:t>Tools &gt; NuGet Package Manager &gt; Manage NuGet Packages for Solution</w:t>
      </w:r>
      <w:r w:rsidRPr="00936FBB">
        <w:rPr>
          <w:rFonts w:ascii="Lora" w:eastAsia="Times New Roman" w:hAnsi="Lora" w:cs="Times New Roman"/>
          <w:color w:val="2A2A2A"/>
          <w:kern w:val="0"/>
          <w:sz w:val="27"/>
          <w:szCs w:val="27"/>
          <w:lang w:eastAsia="en-IN"/>
          <w14:ligatures w14:val="none"/>
        </w:rPr>
        <w:t>, this will open the NuGet UI.</w:t>
      </w:r>
    </w:p>
    <w:p w14:paraId="2C583E55" w14:textId="75BAAE63"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w:lastRenderedPageBreak/>
        <mc:AlternateContent>
          <mc:Choice Requires="wps">
            <w:drawing>
              <wp:inline distT="0" distB="0" distL="0" distR="0" wp14:anchorId="5BEE0FB5" wp14:editId="56DD6819">
                <wp:extent cx="304800" cy="304800"/>
                <wp:effectExtent l="0" t="0" r="0" b="0"/>
                <wp:docPr id="94038907" name="AutoShape 162" descr="open nu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A70406" id="AutoShape 162" o:spid="_x0000_s1026" alt="open nu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723C3712" wp14:editId="34CCFED8">
            <wp:extent cx="2927350" cy="1873668"/>
            <wp:effectExtent l="0" t="0" r="6350" b="0"/>
            <wp:docPr id="1687096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3577" cy="1877654"/>
                    </a:xfrm>
                    <a:prstGeom prst="rect">
                      <a:avLst/>
                    </a:prstGeom>
                    <a:noFill/>
                  </pic:spPr>
                </pic:pic>
              </a:graphicData>
            </a:graphic>
          </wp:inline>
        </w:drawing>
      </w:r>
    </w:p>
    <w:p w14:paraId="505C0AE2" w14:textId="77777777" w:rsidR="00936FBB" w:rsidRPr="00936FBB" w:rsidRDefault="00936FBB" w:rsidP="00936FBB">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936FBB">
        <w:rPr>
          <w:rFonts w:ascii="Lora" w:eastAsia="Times New Roman" w:hAnsi="Lora" w:cs="Times New Roman"/>
          <w:color w:val="2A2A2A"/>
          <w:kern w:val="0"/>
          <w:sz w:val="27"/>
          <w:szCs w:val="27"/>
          <w:lang w:eastAsia="en-IN"/>
          <w14:ligatures w14:val="none"/>
        </w:rPr>
        <w:t>Here click the </w:t>
      </w:r>
      <w:r w:rsidRPr="00936FBB">
        <w:rPr>
          <w:rFonts w:ascii="Lora" w:eastAsia="Times New Roman" w:hAnsi="Lora" w:cs="Times New Roman"/>
          <w:color w:val="2A2A2A"/>
          <w:kern w:val="0"/>
          <w:sz w:val="27"/>
          <w:szCs w:val="27"/>
          <w:shd w:val="clear" w:color="auto" w:fill="D9FCF1"/>
          <w:lang w:eastAsia="en-IN"/>
          <w14:ligatures w14:val="none"/>
        </w:rPr>
        <w:t>Browse</w:t>
      </w:r>
      <w:r w:rsidRPr="00936FBB">
        <w:rPr>
          <w:rFonts w:ascii="Lora" w:eastAsia="Times New Roman" w:hAnsi="Lora" w:cs="Times New Roman"/>
          <w:color w:val="2A2A2A"/>
          <w:kern w:val="0"/>
          <w:sz w:val="27"/>
          <w:szCs w:val="27"/>
          <w:lang w:eastAsia="en-IN"/>
          <w14:ligatures w14:val="none"/>
        </w:rPr>
        <w:t> link and search for </w:t>
      </w:r>
      <w:proofErr w:type="spellStart"/>
      <w:proofErr w:type="gramStart"/>
      <w:r w:rsidRPr="00936FBB">
        <w:rPr>
          <w:rFonts w:ascii="Lora" w:eastAsia="Times New Roman" w:hAnsi="Lora" w:cs="Times New Roman"/>
          <w:color w:val="2A2A2A"/>
          <w:kern w:val="0"/>
          <w:sz w:val="27"/>
          <w:szCs w:val="27"/>
          <w:shd w:val="clear" w:color="auto" w:fill="D9FCF1"/>
          <w:lang w:eastAsia="en-IN"/>
          <w14:ligatures w14:val="none"/>
        </w:rPr>
        <w:t>Microsoft.EntityFrameworkCore.SqlServer</w:t>
      </w:r>
      <w:proofErr w:type="spellEnd"/>
      <w:proofErr w:type="gramEnd"/>
      <w:r w:rsidRPr="00936FBB">
        <w:rPr>
          <w:rFonts w:ascii="Lora" w:eastAsia="Times New Roman" w:hAnsi="Lora" w:cs="Times New Roman"/>
          <w:color w:val="2A2A2A"/>
          <w:kern w:val="0"/>
          <w:sz w:val="27"/>
          <w:szCs w:val="27"/>
          <w:lang w:eastAsia="en-IN"/>
          <w14:ligatures w14:val="none"/>
        </w:rPr>
        <w:t> on the text box.</w:t>
      </w:r>
    </w:p>
    <w:p w14:paraId="761A6F4B" w14:textId="77777777" w:rsidR="00936FBB" w:rsidRPr="00936FBB" w:rsidRDefault="00936FBB" w:rsidP="00936FBB">
      <w:pPr>
        <w:spacing w:after="0" w:line="240" w:lineRule="auto"/>
        <w:rPr>
          <w:rFonts w:ascii="Times New Roman" w:eastAsia="Times New Roman" w:hAnsi="Times New Roman" w:cs="Times New Roman"/>
          <w:kern w:val="0"/>
          <w:lang w:eastAsia="en-IN"/>
          <w14:ligatures w14:val="none"/>
        </w:rPr>
      </w:pPr>
      <w:r w:rsidRPr="00936FBB">
        <w:rPr>
          <w:rFonts w:ascii="Arial" w:eastAsia="Times New Roman" w:hAnsi="Arial" w:cs="Arial"/>
          <w:noProof/>
          <w:kern w:val="0"/>
          <w:sz w:val="18"/>
          <w:szCs w:val="18"/>
          <w:bdr w:val="single" w:sz="2" w:space="0" w:color="DDDDDD" w:frame="1"/>
          <w:lang w:eastAsia="en-IN"/>
          <w14:ligatures w14:val="none"/>
        </w:rPr>
        <w:drawing>
          <wp:inline distT="0" distB="0" distL="0" distR="0" wp14:anchorId="06EF5CA7" wp14:editId="27C236C8">
            <wp:extent cx="135255" cy="135255"/>
            <wp:effectExtent l="0" t="0" r="0" b="0"/>
            <wp:docPr id="163" name="Picture 2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6F2C7F5D"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The package will show up. Click on it, then on the right side check the checkbox given against the project and click the Install button.</w:t>
      </w:r>
    </w:p>
    <w:p w14:paraId="191EFB03" w14:textId="1AC25E2E"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60BC4E67" wp14:editId="3318A4A7">
                <wp:extent cx="304800" cy="304800"/>
                <wp:effectExtent l="0" t="0" r="0" b="0"/>
                <wp:docPr id="356437298" name="AutoShape 164" descr="install Microsoft.EntityFrameworkCore.SqlServ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D99EE1" id="AutoShape 164" o:spid="_x0000_s1026" alt="install Microsoft.EntityFrameworkCore.SqlServ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631DEEB0" wp14:editId="469A82F6">
            <wp:extent cx="5721929" cy="2622550"/>
            <wp:effectExtent l="0" t="0" r="0" b="6350"/>
            <wp:docPr id="2459365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0994" cy="2631288"/>
                    </a:xfrm>
                    <a:prstGeom prst="rect">
                      <a:avLst/>
                    </a:prstGeom>
                    <a:noFill/>
                  </pic:spPr>
                </pic:pic>
              </a:graphicData>
            </a:graphic>
          </wp:inline>
        </w:drawing>
      </w:r>
    </w:p>
    <w:p w14:paraId="54906F0A"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The installation of the package will </w:t>
      </w:r>
      <w:proofErr w:type="gramStart"/>
      <w:r w:rsidRPr="00936FBB">
        <w:rPr>
          <w:rFonts w:ascii="Lora" w:eastAsia="Times New Roman" w:hAnsi="Lora" w:cs="Times New Roman"/>
          <w:color w:val="2A2A2A"/>
          <w:kern w:val="0"/>
          <w:sz w:val="27"/>
          <w:szCs w:val="27"/>
          <w:lang w:eastAsia="en-IN"/>
          <w14:ligatures w14:val="none"/>
        </w:rPr>
        <w:t>start</w:t>
      </w:r>
      <w:proofErr w:type="gramEnd"/>
      <w:r w:rsidRPr="00936FBB">
        <w:rPr>
          <w:rFonts w:ascii="Lora" w:eastAsia="Times New Roman" w:hAnsi="Lora" w:cs="Times New Roman"/>
          <w:color w:val="2A2A2A"/>
          <w:kern w:val="0"/>
          <w:sz w:val="27"/>
          <w:szCs w:val="27"/>
          <w:lang w:eastAsia="en-IN"/>
          <w14:ligatures w14:val="none"/>
        </w:rPr>
        <w:t xml:space="preserve"> and we will see </w:t>
      </w:r>
      <w:r w:rsidRPr="00936FBB">
        <w:rPr>
          <w:rFonts w:ascii="Lora" w:eastAsia="Times New Roman" w:hAnsi="Lora" w:cs="Times New Roman"/>
          <w:color w:val="2A2A2A"/>
          <w:kern w:val="0"/>
          <w:sz w:val="27"/>
          <w:szCs w:val="27"/>
          <w:shd w:val="clear" w:color="auto" w:fill="D9FCF1"/>
          <w:lang w:eastAsia="en-IN"/>
          <w14:ligatures w14:val="none"/>
        </w:rPr>
        <w:t>Preview Changes</w:t>
      </w:r>
      <w:r w:rsidRPr="00936FBB">
        <w:rPr>
          <w:rFonts w:ascii="Lora" w:eastAsia="Times New Roman" w:hAnsi="Lora" w:cs="Times New Roman"/>
          <w:color w:val="2A2A2A"/>
          <w:kern w:val="0"/>
          <w:sz w:val="27"/>
          <w:szCs w:val="27"/>
          <w:lang w:eastAsia="en-IN"/>
          <w14:ligatures w14:val="none"/>
        </w:rPr>
        <w:t> window. Click the OK button.</w:t>
      </w:r>
    </w:p>
    <w:p w14:paraId="4400C160" w14:textId="3C1DF3FA"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w:lastRenderedPageBreak/>
        <mc:AlternateContent>
          <mc:Choice Requires="wps">
            <w:drawing>
              <wp:inline distT="0" distB="0" distL="0" distR="0" wp14:anchorId="53716F56" wp14:editId="41C919D2">
                <wp:extent cx="304800" cy="304800"/>
                <wp:effectExtent l="0" t="0" r="0" b="0"/>
                <wp:docPr id="418536773" name="AutoShape 165" descr="preview changes wind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6C1944" id="AutoShape 165" o:spid="_x0000_s1026" alt="preview changes wind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69E9FF4D" wp14:editId="61FF7009">
            <wp:extent cx="2536516" cy="2531533"/>
            <wp:effectExtent l="0" t="0" r="0" b="2540"/>
            <wp:docPr id="126940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2469" cy="2537474"/>
                    </a:xfrm>
                    <a:prstGeom prst="rect">
                      <a:avLst/>
                    </a:prstGeom>
                    <a:noFill/>
                  </pic:spPr>
                </pic:pic>
              </a:graphicData>
            </a:graphic>
          </wp:inline>
        </w:drawing>
      </w:r>
    </w:p>
    <w:p w14:paraId="6C076B8B" w14:textId="77777777" w:rsidR="00936FBB" w:rsidRPr="00936FBB" w:rsidRDefault="00936FBB" w:rsidP="00936FBB">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proofErr w:type="gramStart"/>
      <w:r w:rsidRPr="00936FBB">
        <w:rPr>
          <w:rFonts w:ascii="Lora" w:eastAsia="Times New Roman" w:hAnsi="Lora" w:cs="Times New Roman"/>
          <w:color w:val="2A2A2A"/>
          <w:kern w:val="0"/>
          <w:sz w:val="27"/>
          <w:szCs w:val="27"/>
          <w:lang w:eastAsia="en-IN"/>
          <w14:ligatures w14:val="none"/>
        </w:rPr>
        <w:t>Next</w:t>
      </w:r>
      <w:proofErr w:type="gramEnd"/>
      <w:r w:rsidRPr="00936FBB">
        <w:rPr>
          <w:rFonts w:ascii="Lora" w:eastAsia="Times New Roman" w:hAnsi="Lora" w:cs="Times New Roman"/>
          <w:color w:val="2A2A2A"/>
          <w:kern w:val="0"/>
          <w:sz w:val="27"/>
          <w:szCs w:val="27"/>
          <w:lang w:eastAsia="en-IN"/>
          <w14:ligatures w14:val="none"/>
        </w:rPr>
        <w:t xml:space="preserve"> we will see the License Acceptance window, click the </w:t>
      </w:r>
      <w:r w:rsidRPr="00936FBB">
        <w:rPr>
          <w:rFonts w:ascii="Lora" w:eastAsia="Times New Roman" w:hAnsi="Lora" w:cs="Times New Roman"/>
          <w:color w:val="2A2A2A"/>
          <w:kern w:val="0"/>
          <w:sz w:val="27"/>
          <w:szCs w:val="27"/>
          <w:shd w:val="clear" w:color="auto" w:fill="D9FCF1"/>
          <w:lang w:eastAsia="en-IN"/>
          <w14:ligatures w14:val="none"/>
        </w:rPr>
        <w:t>I Accept</w:t>
      </w:r>
      <w:r w:rsidRPr="00936FBB">
        <w:rPr>
          <w:rFonts w:ascii="Lora" w:eastAsia="Times New Roman" w:hAnsi="Lora" w:cs="Times New Roman"/>
          <w:color w:val="2A2A2A"/>
          <w:kern w:val="0"/>
          <w:sz w:val="27"/>
          <w:szCs w:val="27"/>
          <w:lang w:eastAsia="en-IN"/>
          <w14:ligatures w14:val="none"/>
        </w:rPr>
        <w:t> button.</w:t>
      </w:r>
    </w:p>
    <w:p w14:paraId="73B5B45F" w14:textId="19E3C35D" w:rsidR="00936FBB" w:rsidRPr="00936FBB" w:rsidRDefault="00936FBB" w:rsidP="00936FBB">
      <w:pPr>
        <w:spacing w:after="0" w:line="240" w:lineRule="auto"/>
        <w:rPr>
          <w:rFonts w:ascii="Times New Roman" w:eastAsia="Times New Roman" w:hAnsi="Times New Roman" w:cs="Times New Roman"/>
          <w:kern w:val="0"/>
          <w:lang w:eastAsia="en-IN"/>
          <w14:ligatures w14:val="none"/>
        </w:rPr>
      </w:pPr>
      <w:r w:rsidRPr="00936FBB">
        <w:rPr>
          <w:rFonts w:ascii="Arial" w:eastAsia="Times New Roman" w:hAnsi="Arial" w:cs="Arial"/>
          <w:noProof/>
          <w:kern w:val="0"/>
          <w:sz w:val="18"/>
          <w:szCs w:val="18"/>
          <w:bdr w:val="single" w:sz="2" w:space="0" w:color="DDDDDD" w:frame="1"/>
          <w:lang w:eastAsia="en-IN"/>
          <w14:ligatures w14:val="none"/>
        </w:rPr>
        <w:drawing>
          <wp:inline distT="0" distB="0" distL="0" distR="0" wp14:anchorId="5AF0767D" wp14:editId="55FE7426">
            <wp:extent cx="135255" cy="135255"/>
            <wp:effectExtent l="0" t="0" r="0" b="0"/>
            <wp:docPr id="166" name="Picture 2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Pr>
          <w:rFonts w:ascii="Times New Roman" w:eastAsia="Times New Roman" w:hAnsi="Times New Roman" w:cs="Times New Roman"/>
          <w:noProof/>
          <w:kern w:val="0"/>
          <w:lang w:eastAsia="en-IN"/>
          <w14:ligatures w14:val="none"/>
        </w:rPr>
        <w:drawing>
          <wp:inline distT="0" distB="0" distL="0" distR="0" wp14:anchorId="73C10845" wp14:editId="3A5AAA9D">
            <wp:extent cx="2397218" cy="2407709"/>
            <wp:effectExtent l="0" t="0" r="3175" b="0"/>
            <wp:docPr id="15193260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849" cy="2411356"/>
                    </a:xfrm>
                    <a:prstGeom prst="rect">
                      <a:avLst/>
                    </a:prstGeom>
                    <a:noFill/>
                  </pic:spPr>
                </pic:pic>
              </a:graphicData>
            </a:graphic>
          </wp:inline>
        </w:drawing>
      </w:r>
    </w:p>
    <w:p w14:paraId="1CD58A8A"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DBAAE5F" wp14:editId="1DC040D0">
                <wp:extent cx="304800" cy="304800"/>
                <wp:effectExtent l="0" t="0" r="0" b="0"/>
                <wp:docPr id="2096165899" name="AutoShape 167" descr="license accep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F61F9" id="AutoShape 167" o:spid="_x0000_s1026" alt="license acceptan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308482"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Within few seconds the installation procedure will complete and the </w:t>
      </w:r>
      <w:proofErr w:type="spellStart"/>
      <w:proofErr w:type="gramStart"/>
      <w:r w:rsidRPr="00936FBB">
        <w:rPr>
          <w:rFonts w:ascii="Lora" w:eastAsia="Times New Roman" w:hAnsi="Lora" w:cs="Times New Roman"/>
          <w:color w:val="2A2A2A"/>
          <w:kern w:val="0"/>
          <w:sz w:val="27"/>
          <w:szCs w:val="27"/>
          <w:shd w:val="clear" w:color="auto" w:fill="D9FCF1"/>
          <w:lang w:eastAsia="en-IN"/>
          <w14:ligatures w14:val="none"/>
        </w:rPr>
        <w:t>Microsoft.EntityFrameworkCore.SqlServer</w:t>
      </w:r>
      <w:proofErr w:type="spellEnd"/>
      <w:proofErr w:type="gramEnd"/>
      <w:r w:rsidRPr="00936FBB">
        <w:rPr>
          <w:rFonts w:ascii="Lora" w:eastAsia="Times New Roman" w:hAnsi="Lora" w:cs="Times New Roman"/>
          <w:color w:val="2A2A2A"/>
          <w:kern w:val="0"/>
          <w:sz w:val="27"/>
          <w:szCs w:val="27"/>
          <w:lang w:eastAsia="en-IN"/>
          <w14:ligatures w14:val="none"/>
        </w:rPr>
        <w:t> provider will be installed on the app.</w:t>
      </w:r>
    </w:p>
    <w:p w14:paraId="2B5847CB"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You can verify it by seeing the </w:t>
      </w:r>
      <w:r w:rsidRPr="00936FBB">
        <w:rPr>
          <w:rFonts w:ascii="Lora" w:eastAsia="Times New Roman" w:hAnsi="Lora" w:cs="Times New Roman"/>
          <w:color w:val="2A2A2A"/>
          <w:kern w:val="0"/>
          <w:sz w:val="27"/>
          <w:szCs w:val="27"/>
          <w:shd w:val="clear" w:color="auto" w:fill="D9FCF1"/>
          <w:lang w:eastAsia="en-IN"/>
          <w14:ligatures w14:val="none"/>
        </w:rPr>
        <w:t>Dependencies &gt; NuGet</w:t>
      </w:r>
      <w:r w:rsidRPr="00936FBB">
        <w:rPr>
          <w:rFonts w:ascii="Lora" w:eastAsia="Times New Roman" w:hAnsi="Lora" w:cs="Times New Roman"/>
          <w:color w:val="2A2A2A"/>
          <w:kern w:val="0"/>
          <w:sz w:val="27"/>
          <w:szCs w:val="27"/>
          <w:lang w:eastAsia="en-IN"/>
          <w14:ligatures w14:val="none"/>
        </w:rPr>
        <w:t> section of your Solution Explorer.</w:t>
      </w:r>
    </w:p>
    <w:p w14:paraId="74C7050B" w14:textId="77777777" w:rsidR="00936FBB" w:rsidRPr="00936FBB" w:rsidRDefault="00936FBB" w:rsidP="00936FBB">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936FBB">
        <w:rPr>
          <w:rFonts w:ascii="Lora" w:eastAsia="Times New Roman" w:hAnsi="Lora" w:cs="Times New Roman"/>
          <w:color w:val="0288D1"/>
          <w:kern w:val="0"/>
          <w:sz w:val="27"/>
          <w:szCs w:val="27"/>
          <w:lang w:eastAsia="en-IN"/>
          <w14:ligatures w14:val="none"/>
        </w:rPr>
        <w:t>Alternatively, go to </w:t>
      </w:r>
      <w:r w:rsidRPr="00936FBB">
        <w:rPr>
          <w:rFonts w:ascii="Courier New" w:eastAsia="Times New Roman" w:hAnsi="Courier New" w:cs="Courier New"/>
          <w:color w:val="333333"/>
          <w:kern w:val="0"/>
          <w:sz w:val="23"/>
          <w:szCs w:val="23"/>
          <w:shd w:val="clear" w:color="auto" w:fill="F1F1F1"/>
          <w:lang w:eastAsia="en-IN"/>
          <w14:ligatures w14:val="none"/>
        </w:rPr>
        <w:t>Tools &gt; NuGet Package Manager &gt; Package Manager Console</w:t>
      </w:r>
      <w:r w:rsidRPr="00936FBB">
        <w:rPr>
          <w:rFonts w:ascii="Lora" w:eastAsia="Times New Roman" w:hAnsi="Lora" w:cs="Times New Roman"/>
          <w:color w:val="0288D1"/>
          <w:kern w:val="0"/>
          <w:sz w:val="27"/>
          <w:szCs w:val="27"/>
          <w:lang w:eastAsia="en-IN"/>
          <w14:ligatures w14:val="none"/>
        </w:rPr>
        <w:t> in Visual Studio, and execute the command </w:t>
      </w:r>
      <w:r w:rsidRPr="00936FBB">
        <w:rPr>
          <w:rFonts w:ascii="Courier New" w:eastAsia="Times New Roman" w:hAnsi="Courier New" w:cs="Courier New"/>
          <w:color w:val="333333"/>
          <w:kern w:val="0"/>
          <w:sz w:val="23"/>
          <w:szCs w:val="23"/>
          <w:shd w:val="clear" w:color="auto" w:fill="F1F1F1"/>
          <w:lang w:eastAsia="en-IN"/>
          <w14:ligatures w14:val="none"/>
        </w:rPr>
        <w:t xml:space="preserve">PM&gt; Install-Package </w:t>
      </w:r>
      <w:proofErr w:type="spellStart"/>
      <w:proofErr w:type="gramStart"/>
      <w:r w:rsidRPr="00936FBB">
        <w:rPr>
          <w:rFonts w:ascii="Courier New" w:eastAsia="Times New Roman" w:hAnsi="Courier New" w:cs="Courier New"/>
          <w:color w:val="333333"/>
          <w:kern w:val="0"/>
          <w:sz w:val="23"/>
          <w:szCs w:val="23"/>
          <w:shd w:val="clear" w:color="auto" w:fill="F1F1F1"/>
          <w:lang w:eastAsia="en-IN"/>
          <w14:ligatures w14:val="none"/>
        </w:rPr>
        <w:t>Microsoft.EntityFrameworkCore.SqlServer</w:t>
      </w:r>
      <w:proofErr w:type="spellEnd"/>
      <w:proofErr w:type="gramEnd"/>
      <w:r w:rsidRPr="00936FBB">
        <w:rPr>
          <w:rFonts w:ascii="Lora" w:eastAsia="Times New Roman" w:hAnsi="Lora" w:cs="Times New Roman"/>
          <w:color w:val="0288D1"/>
          <w:kern w:val="0"/>
          <w:sz w:val="27"/>
          <w:szCs w:val="27"/>
          <w:lang w:eastAsia="en-IN"/>
          <w14:ligatures w14:val="none"/>
        </w:rPr>
        <w:t xml:space="preserve">. This will install the </w:t>
      </w:r>
      <w:proofErr w:type="spellStart"/>
      <w:r w:rsidRPr="00936FBB">
        <w:rPr>
          <w:rFonts w:ascii="Lora" w:eastAsia="Times New Roman" w:hAnsi="Lora" w:cs="Times New Roman"/>
          <w:color w:val="0288D1"/>
          <w:kern w:val="0"/>
          <w:sz w:val="27"/>
          <w:szCs w:val="27"/>
          <w:lang w:eastAsia="en-IN"/>
          <w14:ligatures w14:val="none"/>
        </w:rPr>
        <w:t>SqlServer</w:t>
      </w:r>
      <w:proofErr w:type="spellEnd"/>
      <w:r w:rsidRPr="00936FBB">
        <w:rPr>
          <w:rFonts w:ascii="Lora" w:eastAsia="Times New Roman" w:hAnsi="Lora" w:cs="Times New Roman"/>
          <w:color w:val="0288D1"/>
          <w:kern w:val="0"/>
          <w:sz w:val="27"/>
          <w:szCs w:val="27"/>
          <w:lang w:eastAsia="en-IN"/>
          <w14:ligatures w14:val="none"/>
        </w:rPr>
        <w:t xml:space="preserve"> package of Entity Framework Core on the app.</w:t>
      </w:r>
    </w:p>
    <w:p w14:paraId="12197015" w14:textId="77777777" w:rsidR="00936FBB" w:rsidRPr="00936FBB" w:rsidRDefault="00936FBB" w:rsidP="00936FBB">
      <w:pPr>
        <w:shd w:val="clear" w:color="auto" w:fill="EEEEEE"/>
        <w:spacing w:after="150" w:line="240" w:lineRule="auto"/>
        <w:rPr>
          <w:rFonts w:ascii="Lora" w:eastAsia="Times New Roman" w:hAnsi="Lora" w:cs="Times New Roman"/>
          <w:i/>
          <w:iCs/>
          <w:color w:val="2A2A2A"/>
          <w:kern w:val="0"/>
          <w:sz w:val="27"/>
          <w:szCs w:val="27"/>
          <w:lang w:eastAsia="en-IN"/>
          <w14:ligatures w14:val="none"/>
        </w:rPr>
      </w:pPr>
      <w:r w:rsidRPr="00936FBB">
        <w:rPr>
          <w:rFonts w:ascii="Lora" w:eastAsia="Times New Roman" w:hAnsi="Lora" w:cs="Times New Roman"/>
          <w:i/>
          <w:iCs/>
          <w:color w:val="2A2A2A"/>
          <w:kern w:val="0"/>
          <w:sz w:val="27"/>
          <w:szCs w:val="27"/>
          <w:lang w:eastAsia="en-IN"/>
          <w14:ligatures w14:val="none"/>
        </w:rPr>
        <w:lastRenderedPageBreak/>
        <w:t>EF Core is made on top of ADO.NET. I have also written a complete series on ADO.NET which you can start from </w:t>
      </w:r>
      <w:hyperlink r:id="rId13" w:history="1">
        <w:r w:rsidRPr="00936FBB">
          <w:rPr>
            <w:rFonts w:ascii="Lora" w:eastAsia="Times New Roman" w:hAnsi="Lora" w:cs="Times New Roman"/>
            <w:i/>
            <w:iCs/>
            <w:color w:val="C72730"/>
            <w:kern w:val="0"/>
            <w:sz w:val="27"/>
            <w:szCs w:val="27"/>
            <w:u w:val="single"/>
            <w:lang w:eastAsia="en-IN"/>
            <w14:ligatures w14:val="none"/>
          </w:rPr>
          <w:t>Learn ADO.NET by building CRUD features in ASP.NET Core Application</w:t>
        </w:r>
      </w:hyperlink>
    </w:p>
    <w:p w14:paraId="74ED9D7B" w14:textId="77777777" w:rsidR="00936FBB" w:rsidRPr="00936FBB" w:rsidRDefault="00936FBB" w:rsidP="00936FBB">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936FBB">
        <w:rPr>
          <w:rFonts w:ascii="Lora" w:eastAsia="Times New Roman" w:hAnsi="Lora" w:cs="Times New Roman"/>
          <w:color w:val="2A2A2A"/>
          <w:kern w:val="0"/>
          <w:sz w:val="33"/>
          <w:szCs w:val="33"/>
          <w:lang w:eastAsia="en-IN"/>
          <w14:ligatures w14:val="none"/>
        </w:rPr>
        <w:t>Install Entity Framework Core Tools</w:t>
      </w:r>
    </w:p>
    <w:p w14:paraId="5ABF7F4D" w14:textId="77777777" w:rsidR="00936FBB" w:rsidRPr="00936FBB" w:rsidRDefault="00936FBB" w:rsidP="00936FBB">
      <w:pPr>
        <w:spacing w:after="0" w:line="240" w:lineRule="auto"/>
        <w:rPr>
          <w:rFonts w:ascii="Times New Roman" w:eastAsia="Times New Roman" w:hAnsi="Times New Roman" w:cs="Times New Roman"/>
          <w:kern w:val="0"/>
          <w:lang w:eastAsia="en-IN"/>
          <w14:ligatures w14:val="none"/>
        </w:rPr>
      </w:pPr>
      <w:r w:rsidRPr="00936FBB">
        <w:rPr>
          <w:rFonts w:ascii="Arial" w:eastAsia="Times New Roman" w:hAnsi="Arial" w:cs="Arial"/>
          <w:noProof/>
          <w:kern w:val="0"/>
          <w:sz w:val="18"/>
          <w:szCs w:val="18"/>
          <w:bdr w:val="single" w:sz="2" w:space="0" w:color="DDDDDD" w:frame="1"/>
          <w:lang w:eastAsia="en-IN"/>
          <w14:ligatures w14:val="none"/>
        </w:rPr>
        <w:drawing>
          <wp:inline distT="0" distB="0" distL="0" distR="0" wp14:anchorId="73833E48" wp14:editId="0CF93E61">
            <wp:extent cx="135255" cy="135255"/>
            <wp:effectExtent l="0" t="0" r="0" b="0"/>
            <wp:docPr id="168" name="Picture 2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36FBB">
        <w:rPr>
          <w:rFonts w:ascii="Times New Roman" w:eastAsia="Times New Roman" w:hAnsi="Times New Roman" w:cs="Times New Roman"/>
          <w:kern w:val="0"/>
          <w:lang w:eastAsia="en-IN"/>
          <w14:ligatures w14:val="none"/>
        </w:rPr>
        <w:t>There are many EF Core commands like Migration, scaffoldings that needs to be executed. For this we will need “any” of the two tools. These tools are:</w:t>
      </w:r>
    </w:p>
    <w:p w14:paraId="7F83A47B" w14:textId="77777777" w:rsidR="00936FBB" w:rsidRPr="00936FBB" w:rsidRDefault="00936FBB" w:rsidP="00936FBB">
      <w:pPr>
        <w:numPr>
          <w:ilvl w:val="0"/>
          <w:numId w:val="8"/>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1. </w:t>
      </w:r>
      <w:r w:rsidRPr="00936FBB">
        <w:rPr>
          <w:rFonts w:ascii="Lora" w:eastAsia="Times New Roman" w:hAnsi="Lora" w:cs="Times New Roman"/>
          <w:color w:val="2A2A2A"/>
          <w:kern w:val="0"/>
          <w:sz w:val="27"/>
          <w:szCs w:val="27"/>
          <w:u w:val="single"/>
          <w:lang w:eastAsia="en-IN"/>
          <w14:ligatures w14:val="none"/>
        </w:rPr>
        <w:t>.NET Core command-line interface (CLI) tools</w:t>
      </w:r>
      <w:r w:rsidRPr="00936FBB">
        <w:rPr>
          <w:rFonts w:ascii="Lora" w:eastAsia="Times New Roman" w:hAnsi="Lora" w:cs="Times New Roman"/>
          <w:color w:val="2A2A2A"/>
          <w:kern w:val="0"/>
          <w:sz w:val="27"/>
          <w:szCs w:val="27"/>
          <w:lang w:eastAsia="en-IN"/>
          <w14:ligatures w14:val="none"/>
        </w:rPr>
        <w:t xml:space="preserve">: it can be used on Windows, Linux, or macOS. Their commands begin with “dotnet </w:t>
      </w:r>
      <w:proofErr w:type="spellStart"/>
      <w:r w:rsidRPr="00936FBB">
        <w:rPr>
          <w:rFonts w:ascii="Lora" w:eastAsia="Times New Roman" w:hAnsi="Lora" w:cs="Times New Roman"/>
          <w:color w:val="2A2A2A"/>
          <w:kern w:val="0"/>
          <w:sz w:val="27"/>
          <w:szCs w:val="27"/>
          <w:lang w:eastAsia="en-IN"/>
          <w14:ligatures w14:val="none"/>
        </w:rPr>
        <w:t>ef</w:t>
      </w:r>
      <w:proofErr w:type="spellEnd"/>
      <w:r w:rsidRPr="00936FBB">
        <w:rPr>
          <w:rFonts w:ascii="Lora" w:eastAsia="Times New Roman" w:hAnsi="Lora" w:cs="Times New Roman"/>
          <w:color w:val="2A2A2A"/>
          <w:kern w:val="0"/>
          <w:sz w:val="27"/>
          <w:szCs w:val="27"/>
          <w:lang w:eastAsia="en-IN"/>
          <w14:ligatures w14:val="none"/>
        </w:rPr>
        <w:t>”.</w:t>
      </w:r>
    </w:p>
    <w:p w14:paraId="7849F805" w14:textId="77777777" w:rsidR="00936FBB" w:rsidRPr="00936FBB" w:rsidRDefault="00936FBB" w:rsidP="00936FBB">
      <w:pPr>
        <w:numPr>
          <w:ilvl w:val="0"/>
          <w:numId w:val="8"/>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2. </w:t>
      </w:r>
      <w:r w:rsidRPr="00936FBB">
        <w:rPr>
          <w:rFonts w:ascii="Lora" w:eastAsia="Times New Roman" w:hAnsi="Lora" w:cs="Times New Roman"/>
          <w:color w:val="2A2A2A"/>
          <w:kern w:val="0"/>
          <w:sz w:val="27"/>
          <w:szCs w:val="27"/>
          <w:u w:val="single"/>
          <w:lang w:eastAsia="en-IN"/>
          <w14:ligatures w14:val="none"/>
        </w:rPr>
        <w:t>Package Manager Console (PMC) tools</w:t>
      </w:r>
      <w:r w:rsidRPr="00936FBB">
        <w:rPr>
          <w:rFonts w:ascii="Lora" w:eastAsia="Times New Roman" w:hAnsi="Lora" w:cs="Times New Roman"/>
          <w:color w:val="2A2A2A"/>
          <w:kern w:val="0"/>
          <w:sz w:val="27"/>
          <w:szCs w:val="27"/>
          <w:lang w:eastAsia="en-IN"/>
          <w14:ligatures w14:val="none"/>
        </w:rPr>
        <w:t>: it can be used only on Visual Studio on Windows. These commands start with a verb, for example “Add-Migration”, “Update-Database”, etc.</w:t>
      </w:r>
    </w:p>
    <w:p w14:paraId="48BCC30A"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Let us understand their installation procedures.</w:t>
      </w:r>
    </w:p>
    <w:p w14:paraId="0C932DC7"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t>Install .NET Core command-line interface (CLI) tools</w:t>
      </w:r>
    </w:p>
    <w:p w14:paraId="054FE84A"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First open </w:t>
      </w:r>
      <w:r w:rsidRPr="00936FBB">
        <w:rPr>
          <w:rFonts w:ascii="Lora" w:eastAsia="Times New Roman" w:hAnsi="Lora" w:cs="Times New Roman"/>
          <w:color w:val="2A2A2A"/>
          <w:kern w:val="0"/>
          <w:sz w:val="27"/>
          <w:szCs w:val="27"/>
          <w:u w:val="single"/>
          <w:lang w:eastAsia="en-IN"/>
          <w14:ligatures w14:val="none"/>
        </w:rPr>
        <w:t>Package Manager Console</w:t>
      </w:r>
      <w:r w:rsidRPr="00936FBB">
        <w:rPr>
          <w:rFonts w:ascii="Lora" w:eastAsia="Times New Roman" w:hAnsi="Lora" w:cs="Times New Roman"/>
          <w:color w:val="2A2A2A"/>
          <w:kern w:val="0"/>
          <w:sz w:val="27"/>
          <w:szCs w:val="27"/>
          <w:lang w:eastAsia="en-IN"/>
          <w14:ligatures w14:val="none"/>
        </w:rPr>
        <w:t> window from </w:t>
      </w:r>
      <w:r w:rsidRPr="00936FBB">
        <w:rPr>
          <w:rFonts w:ascii="Lora" w:eastAsia="Times New Roman" w:hAnsi="Lora" w:cs="Times New Roman"/>
          <w:color w:val="2A2A2A"/>
          <w:kern w:val="0"/>
          <w:sz w:val="27"/>
          <w:szCs w:val="27"/>
          <w:shd w:val="clear" w:color="auto" w:fill="D9FCF1"/>
          <w:lang w:eastAsia="en-IN"/>
          <w14:ligatures w14:val="none"/>
        </w:rPr>
        <w:t xml:space="preserve">Tools </w:t>
      </w:r>
      <w:r w:rsidRPr="00936FBB">
        <w:rPr>
          <w:rFonts w:ascii="Segoe UI Symbol" w:eastAsia="Times New Roman" w:hAnsi="Segoe UI Symbol" w:cs="Segoe UI Symbol"/>
          <w:color w:val="2A2A2A"/>
          <w:kern w:val="0"/>
          <w:sz w:val="27"/>
          <w:szCs w:val="27"/>
          <w:shd w:val="clear" w:color="auto" w:fill="D9FCF1"/>
          <w:lang w:eastAsia="en-IN"/>
          <w14:ligatures w14:val="none"/>
        </w:rPr>
        <w:t>➤</w:t>
      </w:r>
      <w:r w:rsidRPr="00936FBB">
        <w:rPr>
          <w:rFonts w:ascii="Lora" w:eastAsia="Times New Roman" w:hAnsi="Lora" w:cs="Times New Roman"/>
          <w:color w:val="2A2A2A"/>
          <w:kern w:val="0"/>
          <w:sz w:val="27"/>
          <w:szCs w:val="27"/>
          <w:shd w:val="clear" w:color="auto" w:fill="D9FCF1"/>
          <w:lang w:eastAsia="en-IN"/>
          <w14:ligatures w14:val="none"/>
        </w:rPr>
        <w:t xml:space="preserve"> NuGet Package Manager </w:t>
      </w:r>
      <w:r w:rsidRPr="00936FBB">
        <w:rPr>
          <w:rFonts w:ascii="Segoe UI Symbol" w:eastAsia="Times New Roman" w:hAnsi="Segoe UI Symbol" w:cs="Segoe UI Symbol"/>
          <w:color w:val="2A2A2A"/>
          <w:kern w:val="0"/>
          <w:sz w:val="27"/>
          <w:szCs w:val="27"/>
          <w:shd w:val="clear" w:color="auto" w:fill="D9FCF1"/>
          <w:lang w:eastAsia="en-IN"/>
          <w14:ligatures w14:val="none"/>
        </w:rPr>
        <w:t>➤</w:t>
      </w:r>
      <w:r w:rsidRPr="00936FBB">
        <w:rPr>
          <w:rFonts w:ascii="Lora" w:eastAsia="Times New Roman" w:hAnsi="Lora" w:cs="Times New Roman"/>
          <w:color w:val="2A2A2A"/>
          <w:kern w:val="0"/>
          <w:sz w:val="27"/>
          <w:szCs w:val="27"/>
          <w:shd w:val="clear" w:color="auto" w:fill="D9FCF1"/>
          <w:lang w:eastAsia="en-IN"/>
          <w14:ligatures w14:val="none"/>
        </w:rPr>
        <w:t xml:space="preserve"> Package Manager Console</w:t>
      </w:r>
      <w:r w:rsidRPr="00936FBB">
        <w:rPr>
          <w:rFonts w:ascii="Lora" w:eastAsia="Times New Roman" w:hAnsi="Lora" w:cs="Times New Roman"/>
          <w:color w:val="2A2A2A"/>
          <w:kern w:val="0"/>
          <w:sz w:val="27"/>
          <w:szCs w:val="27"/>
          <w:lang w:eastAsia="en-IN"/>
          <w14:ligatures w14:val="none"/>
        </w:rPr>
        <w:t> menu. Then run the following command to install it.</w:t>
      </w:r>
    </w:p>
    <w:p w14:paraId="658F0CD0" w14:textId="77777777" w:rsidR="00936FBB" w:rsidRPr="00936FBB" w:rsidRDefault="00936FBB" w:rsidP="00936FBB">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936FBB">
        <w:rPr>
          <w:rFonts w:ascii="inherit" w:eastAsia="Times New Roman" w:hAnsi="inherit" w:cs="Courier New"/>
          <w:color w:val="B9BDB6"/>
          <w:kern w:val="0"/>
          <w:sz w:val="20"/>
          <w:szCs w:val="20"/>
          <w:lang w:eastAsia="en-IN"/>
          <w14:ligatures w14:val="none"/>
        </w:rPr>
        <w:t>dotnet tool install --global dotnet-</w:t>
      </w:r>
      <w:proofErr w:type="spellStart"/>
      <w:r w:rsidRPr="00936FBB">
        <w:rPr>
          <w:rFonts w:ascii="inherit" w:eastAsia="Times New Roman" w:hAnsi="inherit" w:cs="Courier New"/>
          <w:color w:val="B9BDB6"/>
          <w:kern w:val="0"/>
          <w:sz w:val="20"/>
          <w:szCs w:val="20"/>
          <w:lang w:eastAsia="en-IN"/>
          <w14:ligatures w14:val="none"/>
        </w:rPr>
        <w:t>ef</w:t>
      </w:r>
      <w:proofErr w:type="spellEnd"/>
    </w:p>
    <w:p w14:paraId="3BEB6EAA" w14:textId="77777777" w:rsidR="00936FBB" w:rsidRPr="00936FBB" w:rsidRDefault="00936FBB" w:rsidP="00936FBB">
      <w:pPr>
        <w:shd w:val="clear" w:color="auto" w:fill="E1F5FE"/>
        <w:spacing w:before="225" w:after="225" w:line="240" w:lineRule="auto"/>
        <w:rPr>
          <w:rFonts w:ascii="Lora" w:eastAsia="Times New Roman" w:hAnsi="Lora" w:cs="Times New Roman"/>
          <w:color w:val="0288D1"/>
          <w:kern w:val="0"/>
          <w:sz w:val="27"/>
          <w:szCs w:val="27"/>
          <w:lang w:eastAsia="en-IN"/>
          <w14:ligatures w14:val="none"/>
        </w:rPr>
      </w:pPr>
      <w:r w:rsidRPr="00936FBB">
        <w:rPr>
          <w:rFonts w:ascii="Lora" w:eastAsia="Times New Roman" w:hAnsi="Lora" w:cs="Times New Roman"/>
          <w:color w:val="0288D1"/>
          <w:kern w:val="0"/>
          <w:sz w:val="27"/>
          <w:szCs w:val="27"/>
          <w:u w:val="single"/>
          <w:lang w:eastAsia="en-IN"/>
          <w14:ligatures w14:val="none"/>
        </w:rPr>
        <w:t>Worth Mentioning</w:t>
      </w:r>
      <w:r w:rsidRPr="00936FBB">
        <w:rPr>
          <w:rFonts w:ascii="Lora" w:eastAsia="Times New Roman" w:hAnsi="Lora" w:cs="Times New Roman"/>
          <w:color w:val="0288D1"/>
          <w:kern w:val="0"/>
          <w:sz w:val="27"/>
          <w:szCs w:val="27"/>
          <w:lang w:eastAsia="en-IN"/>
          <w14:ligatures w14:val="none"/>
        </w:rPr>
        <w:t> – If you already had </w:t>
      </w:r>
      <w:r w:rsidRPr="00936FBB">
        <w:rPr>
          <w:rFonts w:ascii="Lora" w:eastAsia="Times New Roman" w:hAnsi="Lora" w:cs="Times New Roman"/>
          <w:b/>
          <w:bCs/>
          <w:color w:val="0288D1"/>
          <w:kern w:val="0"/>
          <w:sz w:val="27"/>
          <w:szCs w:val="27"/>
          <w:lang w:eastAsia="en-IN"/>
          <w14:ligatures w14:val="none"/>
        </w:rPr>
        <w:t xml:space="preserve">dotnet </w:t>
      </w:r>
      <w:proofErr w:type="spellStart"/>
      <w:r w:rsidRPr="00936FBB">
        <w:rPr>
          <w:rFonts w:ascii="Lora" w:eastAsia="Times New Roman" w:hAnsi="Lora" w:cs="Times New Roman"/>
          <w:b/>
          <w:bCs/>
          <w:color w:val="0288D1"/>
          <w:kern w:val="0"/>
          <w:sz w:val="27"/>
          <w:szCs w:val="27"/>
          <w:lang w:eastAsia="en-IN"/>
          <w14:ligatures w14:val="none"/>
        </w:rPr>
        <w:t>ef</w:t>
      </w:r>
      <w:proofErr w:type="spellEnd"/>
      <w:r w:rsidRPr="00936FBB">
        <w:rPr>
          <w:rFonts w:ascii="Lora" w:eastAsia="Times New Roman" w:hAnsi="Lora" w:cs="Times New Roman"/>
          <w:color w:val="0288D1"/>
          <w:kern w:val="0"/>
          <w:sz w:val="27"/>
          <w:szCs w:val="27"/>
          <w:lang w:eastAsia="en-IN"/>
          <w14:ligatures w14:val="none"/>
        </w:rPr>
        <w:t> installed in your pc then it should be updated to the latest version. Run the following update command to do this job.</w:t>
      </w:r>
    </w:p>
    <w:p w14:paraId="52014733" w14:textId="77777777" w:rsidR="00936FBB" w:rsidRPr="00936FBB" w:rsidRDefault="00936FBB" w:rsidP="00936FBB">
      <w:pPr>
        <w:shd w:val="clear" w:color="auto" w:fill="E1F5FE"/>
        <w:spacing w:before="225" w:after="225" w:line="240" w:lineRule="auto"/>
        <w:rPr>
          <w:rFonts w:ascii="Lora" w:eastAsia="Times New Roman" w:hAnsi="Lora" w:cs="Times New Roman"/>
          <w:color w:val="0288D1"/>
          <w:kern w:val="0"/>
          <w:sz w:val="27"/>
          <w:szCs w:val="27"/>
          <w:lang w:eastAsia="en-IN"/>
          <w14:ligatures w14:val="none"/>
        </w:rPr>
      </w:pPr>
      <w:r w:rsidRPr="00936FBB">
        <w:rPr>
          <w:rFonts w:ascii="var(--bs-font-monospace)" w:eastAsia="Times New Roman" w:hAnsi="var(--bs-font-monospace)" w:cs="Courier New"/>
          <w:color w:val="D63384"/>
          <w:kern w:val="0"/>
          <w:sz w:val="20"/>
          <w:szCs w:val="20"/>
          <w:lang w:eastAsia="en-IN"/>
          <w14:ligatures w14:val="none"/>
        </w:rPr>
        <w:t>dotnet tool update --global dotnet-</w:t>
      </w:r>
      <w:proofErr w:type="spellStart"/>
      <w:r w:rsidRPr="00936FBB">
        <w:rPr>
          <w:rFonts w:ascii="var(--bs-font-monospace)" w:eastAsia="Times New Roman" w:hAnsi="var(--bs-font-monospace)" w:cs="Courier New"/>
          <w:color w:val="D63384"/>
          <w:kern w:val="0"/>
          <w:sz w:val="20"/>
          <w:szCs w:val="20"/>
          <w:lang w:eastAsia="en-IN"/>
          <w14:ligatures w14:val="none"/>
        </w:rPr>
        <w:t>ef</w:t>
      </w:r>
      <w:proofErr w:type="spellEnd"/>
    </w:p>
    <w:p w14:paraId="16154865" w14:textId="1E4D7DE1"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Next, install the </w:t>
      </w:r>
      <w:proofErr w:type="spellStart"/>
      <w:proofErr w:type="gramStart"/>
      <w:r w:rsidRPr="00936FBB">
        <w:rPr>
          <w:rFonts w:ascii="Lora" w:eastAsia="Times New Roman" w:hAnsi="Lora" w:cs="Times New Roman"/>
          <w:color w:val="2A2A2A"/>
          <w:kern w:val="0"/>
          <w:sz w:val="27"/>
          <w:szCs w:val="27"/>
          <w:shd w:val="clear" w:color="auto" w:fill="D9FCF1"/>
          <w:lang w:eastAsia="en-IN"/>
          <w14:ligatures w14:val="none"/>
        </w:rPr>
        <w:t>Microsoft.EntityFrameworkCore.Design</w:t>
      </w:r>
      <w:proofErr w:type="spellEnd"/>
      <w:proofErr w:type="gramEnd"/>
      <w:r w:rsidRPr="00936FBB">
        <w:rPr>
          <w:rFonts w:ascii="Lora" w:eastAsia="Times New Roman" w:hAnsi="Lora" w:cs="Times New Roman"/>
          <w:color w:val="2A2A2A"/>
          <w:kern w:val="0"/>
          <w:sz w:val="27"/>
          <w:szCs w:val="27"/>
          <w:lang w:eastAsia="en-IN"/>
          <w14:ligatures w14:val="none"/>
        </w:rPr>
        <w:t> package from NuGet</w:t>
      </w:r>
      <w:r>
        <w:rPr>
          <w:rFonts w:ascii="Lora" w:eastAsia="Times New Roman" w:hAnsi="Lora" w:cs="Times New Roman"/>
          <w:noProof/>
          <w:color w:val="2A2A2A"/>
          <w:kern w:val="0"/>
          <w:sz w:val="27"/>
          <w:szCs w:val="27"/>
          <w:lang w:eastAsia="en-IN"/>
          <w14:ligatures w14:val="none"/>
        </w:rPr>
        <w:drawing>
          <wp:inline distT="0" distB="0" distL="0" distR="0" wp14:anchorId="743BF149" wp14:editId="7C5FCEC4">
            <wp:extent cx="4997450" cy="1662353"/>
            <wp:effectExtent l="0" t="0" r="0" b="0"/>
            <wp:docPr id="13646587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753" cy="1666445"/>
                    </a:xfrm>
                    <a:prstGeom prst="rect">
                      <a:avLst/>
                    </a:prstGeom>
                    <a:noFill/>
                  </pic:spPr>
                </pic:pic>
              </a:graphicData>
            </a:graphic>
          </wp:inline>
        </w:drawing>
      </w:r>
      <w:r w:rsidRPr="00936FBB">
        <w:rPr>
          <w:rFonts w:ascii="Lora" w:eastAsia="Times New Roman" w:hAnsi="Lora" w:cs="Times New Roman"/>
          <w:color w:val="2A2A2A"/>
          <w:kern w:val="0"/>
          <w:sz w:val="27"/>
          <w:szCs w:val="27"/>
          <w:lang w:eastAsia="en-IN"/>
          <w14:ligatures w14:val="none"/>
        </w:rPr>
        <w:t>.</w:t>
      </w:r>
    </w:p>
    <w:p w14:paraId="49870E80"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0DACA35" wp14:editId="748C2B38">
                <wp:extent cx="304800" cy="304800"/>
                <wp:effectExtent l="0" t="0" r="0" b="0"/>
                <wp:docPr id="1849525948" name="AutoShape 169" descr="install Microsoft.EntityFrameworkCore.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BD0747" id="AutoShape 169" o:spid="_x0000_s1026" alt="install Microsoft.EntityFrameworkCore.De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442D19" w14:textId="77777777" w:rsidR="00936FBB" w:rsidRPr="00936FBB" w:rsidRDefault="00936FBB" w:rsidP="00936FBB">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936FBB">
        <w:rPr>
          <w:rFonts w:ascii="Lora" w:eastAsia="Times New Roman" w:hAnsi="Lora" w:cs="Times New Roman"/>
          <w:color w:val="FFFFFF"/>
          <w:kern w:val="0"/>
          <w:sz w:val="27"/>
          <w:szCs w:val="27"/>
          <w:lang w:eastAsia="en-IN"/>
          <w14:ligatures w14:val="none"/>
        </w:rPr>
        <w:lastRenderedPageBreak/>
        <w:t>Test</w:t>
      </w:r>
    </w:p>
    <w:p w14:paraId="1B8307CD"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Test the packages by running the following command on Package Manager Console.</w:t>
      </w:r>
    </w:p>
    <w:tbl>
      <w:tblPr>
        <w:tblW w:w="14667" w:type="dxa"/>
        <w:tblCellMar>
          <w:left w:w="0" w:type="dxa"/>
          <w:right w:w="0" w:type="dxa"/>
        </w:tblCellMar>
        <w:tblLook w:val="04A0" w:firstRow="1" w:lastRow="0" w:firstColumn="1" w:lastColumn="0" w:noHBand="0" w:noVBand="1"/>
      </w:tblPr>
      <w:tblGrid>
        <w:gridCol w:w="377"/>
        <w:gridCol w:w="14290"/>
      </w:tblGrid>
      <w:tr w:rsidR="00936FBB" w:rsidRPr="00936FBB" w14:paraId="654BD06A" w14:textId="77777777" w:rsidTr="00936FBB">
        <w:tc>
          <w:tcPr>
            <w:tcW w:w="6" w:type="dxa"/>
            <w:tcBorders>
              <w:top w:val="nil"/>
              <w:left w:val="nil"/>
              <w:bottom w:val="nil"/>
              <w:right w:val="nil"/>
            </w:tcBorders>
            <w:vAlign w:val="bottom"/>
            <w:hideMark/>
          </w:tcPr>
          <w:p w14:paraId="0CCF16A6" w14:textId="77777777" w:rsidR="00936FBB" w:rsidRPr="00936FBB" w:rsidRDefault="00936FBB" w:rsidP="00936FBB">
            <w:pPr>
              <w:shd w:val="clear" w:color="auto" w:fill="FFFFFF"/>
              <w:spacing w:after="0" w:line="264" w:lineRule="atLeast"/>
              <w:jc w:val="right"/>
              <w:textAlignment w:val="baseline"/>
              <w:divId w:val="1354965095"/>
              <w:rPr>
                <w:rFonts w:ascii="Consolas" w:eastAsia="Times New Roman" w:hAnsi="Consolas" w:cs="Times New Roman"/>
                <w:color w:val="AFAFAF"/>
                <w:kern w:val="0"/>
                <w:lang w:eastAsia="en-IN"/>
                <w14:ligatures w14:val="none"/>
              </w:rPr>
            </w:pPr>
            <w:r w:rsidRPr="00936FBB">
              <w:rPr>
                <w:rFonts w:ascii="Consolas" w:eastAsia="Times New Roman" w:hAnsi="Consolas" w:cs="Times New Roman"/>
                <w:color w:val="AFAFAF"/>
                <w:kern w:val="0"/>
                <w:lang w:eastAsia="en-IN"/>
                <w14:ligatures w14:val="none"/>
              </w:rPr>
              <w:t>1</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7FA4833E" w14:textId="77777777" w:rsidR="00936FBB" w:rsidRPr="00936FBB" w:rsidRDefault="00936FBB" w:rsidP="00936FBB">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936FBB">
              <w:rPr>
                <w:rFonts w:ascii="Consolas" w:eastAsia="Times New Roman" w:hAnsi="Consolas" w:cs="Courier New"/>
                <w:color w:val="000000"/>
                <w:kern w:val="0"/>
                <w:sz w:val="26"/>
                <w:szCs w:val="26"/>
                <w:bdr w:val="none" w:sz="0" w:space="0" w:color="auto" w:frame="1"/>
                <w:lang w:eastAsia="en-IN"/>
                <w14:ligatures w14:val="none"/>
              </w:rPr>
              <w:t xml:space="preserve">PM&gt; dotnet </w:t>
            </w:r>
            <w:proofErr w:type="spellStart"/>
            <w:r w:rsidRPr="00936FBB">
              <w:rPr>
                <w:rFonts w:ascii="Consolas" w:eastAsia="Times New Roman" w:hAnsi="Consolas" w:cs="Courier New"/>
                <w:color w:val="000000"/>
                <w:kern w:val="0"/>
                <w:sz w:val="26"/>
                <w:szCs w:val="26"/>
                <w:bdr w:val="none" w:sz="0" w:space="0" w:color="auto" w:frame="1"/>
                <w:lang w:eastAsia="en-IN"/>
                <w14:ligatures w14:val="none"/>
              </w:rPr>
              <w:t>ef</w:t>
            </w:r>
            <w:proofErr w:type="spellEnd"/>
          </w:p>
        </w:tc>
      </w:tr>
    </w:tbl>
    <w:p w14:paraId="28876C1E"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You will see a horse picture telling the dotnet CLI has been installed successfully.</w:t>
      </w:r>
    </w:p>
    <w:p w14:paraId="6E4B8D2B" w14:textId="4AD8004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4062E6A0" wp14:editId="2D365587">
                <wp:extent cx="304800" cy="304800"/>
                <wp:effectExtent l="0" t="0" r="0" b="0"/>
                <wp:docPr id="1414204254" name="AutoShape 170" descr="dotnet ef command Install .NET Core command-line interface (CLI) 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741B96" id="AutoShape 170" o:spid="_x0000_s1026" alt="dotnet ef command Install .NET Core command-line interface (CLI) to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390661C2" wp14:editId="6FCDF25E">
            <wp:extent cx="4438650" cy="2838450"/>
            <wp:effectExtent l="0" t="0" r="0" b="0"/>
            <wp:docPr id="5765589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2838450"/>
                    </a:xfrm>
                    <a:prstGeom prst="rect">
                      <a:avLst/>
                    </a:prstGeom>
                    <a:noFill/>
                  </pic:spPr>
                </pic:pic>
              </a:graphicData>
            </a:graphic>
          </wp:inline>
        </w:drawing>
      </w:r>
    </w:p>
    <w:p w14:paraId="63739564" w14:textId="77777777" w:rsidR="00936FBB" w:rsidRPr="00936FBB" w:rsidRDefault="00936FBB" w:rsidP="00936FBB">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936FBB">
        <w:rPr>
          <w:rFonts w:ascii="Lora" w:eastAsia="Times New Roman" w:hAnsi="Lora" w:cs="Times New Roman"/>
          <w:color w:val="242424"/>
          <w:kern w:val="0"/>
          <w:sz w:val="30"/>
          <w:szCs w:val="30"/>
          <w:lang w:eastAsia="en-IN"/>
          <w14:ligatures w14:val="none"/>
        </w:rPr>
        <w:t>Install Package Manager Console (PMC) tools</w:t>
      </w:r>
    </w:p>
    <w:p w14:paraId="64371762"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Go to NuGet UI and search for </w:t>
      </w:r>
      <w:proofErr w:type="spellStart"/>
      <w:proofErr w:type="gramStart"/>
      <w:r w:rsidRPr="00936FBB">
        <w:rPr>
          <w:rFonts w:ascii="Lora" w:eastAsia="Times New Roman" w:hAnsi="Lora" w:cs="Times New Roman"/>
          <w:color w:val="2A2A2A"/>
          <w:kern w:val="0"/>
          <w:sz w:val="27"/>
          <w:szCs w:val="27"/>
          <w:shd w:val="clear" w:color="auto" w:fill="D9FCF1"/>
          <w:lang w:eastAsia="en-IN"/>
          <w14:ligatures w14:val="none"/>
        </w:rPr>
        <w:t>Microsoft.EntityFrameworkCore.Tools</w:t>
      </w:r>
      <w:proofErr w:type="spellEnd"/>
      <w:proofErr w:type="gramEnd"/>
      <w:r w:rsidRPr="00936FBB">
        <w:rPr>
          <w:rFonts w:ascii="Lora" w:eastAsia="Times New Roman" w:hAnsi="Lora" w:cs="Times New Roman"/>
          <w:color w:val="2A2A2A"/>
          <w:kern w:val="0"/>
          <w:sz w:val="27"/>
          <w:szCs w:val="27"/>
          <w:lang w:eastAsia="en-IN"/>
          <w14:ligatures w14:val="none"/>
        </w:rPr>
        <w:t>, and install it. Check the below image.</w:t>
      </w:r>
    </w:p>
    <w:p w14:paraId="308906AF" w14:textId="34D2728C"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87BE7E0" wp14:editId="647B28F5">
                <wp:extent cx="304800" cy="304800"/>
                <wp:effectExtent l="0" t="0" r="0" b="0"/>
                <wp:docPr id="2108066698" name="AutoShape 171" descr="Install Package Manager Console (PMC) 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6C991" id="AutoShape 171" o:spid="_x0000_s1026" alt="Install Package Manager Console (PMC) to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06C488FA" wp14:editId="6CFD25A8">
            <wp:extent cx="3823758" cy="1620745"/>
            <wp:effectExtent l="0" t="0" r="5715" b="0"/>
            <wp:docPr id="9481109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8803" cy="1622883"/>
                    </a:xfrm>
                    <a:prstGeom prst="rect">
                      <a:avLst/>
                    </a:prstGeom>
                    <a:noFill/>
                  </pic:spPr>
                </pic:pic>
              </a:graphicData>
            </a:graphic>
          </wp:inline>
        </w:drawing>
      </w:r>
    </w:p>
    <w:p w14:paraId="13D239A0"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Verify the installation by running the following command in Package Manager Console.</w:t>
      </w:r>
    </w:p>
    <w:p w14:paraId="02F95EA2" w14:textId="77777777" w:rsidR="00936FBB" w:rsidRPr="00936FBB" w:rsidRDefault="00936FBB" w:rsidP="00936FBB">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936FBB">
        <w:rPr>
          <w:rFonts w:ascii="inherit" w:eastAsia="Times New Roman" w:hAnsi="inherit" w:cs="Courier New"/>
          <w:color w:val="B9BDB6"/>
          <w:kern w:val="0"/>
          <w:sz w:val="20"/>
          <w:szCs w:val="20"/>
          <w:lang w:eastAsia="en-IN"/>
          <w14:ligatures w14:val="none"/>
        </w:rPr>
        <w:t xml:space="preserve">Get-Help </w:t>
      </w:r>
      <w:proofErr w:type="spellStart"/>
      <w:r w:rsidRPr="00936FBB">
        <w:rPr>
          <w:rFonts w:ascii="inherit" w:eastAsia="Times New Roman" w:hAnsi="inherit" w:cs="Courier New"/>
          <w:color w:val="B9BDB6"/>
          <w:kern w:val="0"/>
          <w:sz w:val="20"/>
          <w:szCs w:val="20"/>
          <w:lang w:eastAsia="en-IN"/>
          <w14:ligatures w14:val="none"/>
        </w:rPr>
        <w:t>about_EntityFrameworkCore</w:t>
      </w:r>
      <w:proofErr w:type="spellEnd"/>
    </w:p>
    <w:p w14:paraId="33B02679" w14:textId="77777777" w:rsidR="00936FBB" w:rsidRPr="00936FBB" w:rsidRDefault="00936FBB" w:rsidP="00936FBB">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lastRenderedPageBreak/>
        <w:t>It will show the horse images along with different commands and their work.</w:t>
      </w:r>
    </w:p>
    <w:p w14:paraId="07C0BD97" w14:textId="77777777" w:rsidR="00936FBB" w:rsidRPr="00936FBB" w:rsidRDefault="00936FBB" w:rsidP="00936FBB">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936FBB">
        <w:rPr>
          <w:rFonts w:ascii="Lora" w:eastAsia="Times New Roman" w:hAnsi="Lora" w:cs="Times New Roman"/>
          <w:color w:val="FFFFFF"/>
          <w:kern w:val="0"/>
          <w:sz w:val="27"/>
          <w:szCs w:val="27"/>
          <w:lang w:eastAsia="en-IN"/>
          <w14:ligatures w14:val="none"/>
        </w:rPr>
        <w:t>Conclusion</w:t>
      </w:r>
    </w:p>
    <w:p w14:paraId="0835F4DE" w14:textId="77777777" w:rsidR="00936FBB" w:rsidRPr="00936FBB" w:rsidRDefault="00936FBB" w:rsidP="00936FBB">
      <w:pPr>
        <w:pBdr>
          <w:bottom w:val="double" w:sz="6" w:space="1" w:color="auto"/>
        </w:pBd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936FBB">
        <w:rPr>
          <w:rFonts w:ascii="Lora" w:eastAsia="Times New Roman" w:hAnsi="Lora" w:cs="Times New Roman"/>
          <w:color w:val="2A2A2A"/>
          <w:kern w:val="0"/>
          <w:sz w:val="27"/>
          <w:szCs w:val="27"/>
          <w:lang w:eastAsia="en-IN"/>
          <w14:ligatures w14:val="none"/>
        </w:rPr>
        <w:t xml:space="preserve">We learned how to perform the installation of </w:t>
      </w:r>
      <w:proofErr w:type="spellStart"/>
      <w:r w:rsidRPr="00936FBB">
        <w:rPr>
          <w:rFonts w:ascii="Lora" w:eastAsia="Times New Roman" w:hAnsi="Lora" w:cs="Times New Roman"/>
          <w:color w:val="2A2A2A"/>
          <w:kern w:val="0"/>
          <w:sz w:val="27"/>
          <w:szCs w:val="27"/>
          <w:lang w:eastAsia="en-IN"/>
          <w14:ligatures w14:val="none"/>
        </w:rPr>
        <w:t>SqlServer</w:t>
      </w:r>
      <w:proofErr w:type="spellEnd"/>
      <w:r w:rsidRPr="00936FBB">
        <w:rPr>
          <w:rFonts w:ascii="Lora" w:eastAsia="Times New Roman" w:hAnsi="Lora" w:cs="Times New Roman"/>
          <w:color w:val="2A2A2A"/>
          <w:kern w:val="0"/>
          <w:sz w:val="27"/>
          <w:szCs w:val="27"/>
          <w:lang w:eastAsia="en-IN"/>
          <w14:ligatures w14:val="none"/>
        </w:rPr>
        <w:t xml:space="preserve"> database provider package and EF Core tools in the app. Now it’s time to understand the workings of EF Core. Check the next tutorial whose link is given below and proceed.</w:t>
      </w:r>
    </w:p>
    <w:p w14:paraId="774E1093" w14:textId="77777777" w:rsidR="00A33383" w:rsidRDefault="00A33383" w:rsidP="00936FBB">
      <w:pPr>
        <w:rPr>
          <w:b/>
          <w:bCs/>
        </w:rPr>
      </w:pPr>
    </w:p>
    <w:p w14:paraId="667858D9" w14:textId="31F5594B" w:rsidR="00A33383" w:rsidRDefault="00A33383">
      <w:pPr>
        <w:rPr>
          <w:b/>
          <w:bCs/>
        </w:rPr>
      </w:pPr>
      <w:r>
        <w:rPr>
          <w:b/>
          <w:bCs/>
        </w:rPr>
        <w:br w:type="page"/>
      </w:r>
    </w:p>
    <w:p w14:paraId="5F3B6A2D"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In </w:t>
      </w:r>
      <w:r w:rsidRPr="00A33383">
        <w:rPr>
          <w:rFonts w:ascii="Lora" w:eastAsia="Times New Roman" w:hAnsi="Lora" w:cs="Times New Roman"/>
          <w:b/>
          <w:bCs/>
          <w:color w:val="2A2A2A"/>
          <w:kern w:val="0"/>
          <w:sz w:val="27"/>
          <w:szCs w:val="27"/>
          <w:lang w:eastAsia="en-IN"/>
          <w14:ligatures w14:val="none"/>
        </w:rPr>
        <w:t>Database-First</w:t>
      </w:r>
      <w:r w:rsidRPr="00A33383">
        <w:rPr>
          <w:rFonts w:ascii="Lora" w:eastAsia="Times New Roman" w:hAnsi="Lora" w:cs="Times New Roman"/>
          <w:color w:val="2A2A2A"/>
          <w:kern w:val="0"/>
          <w:sz w:val="27"/>
          <w:szCs w:val="27"/>
          <w:lang w:eastAsia="en-IN"/>
          <w14:ligatures w14:val="none"/>
        </w:rPr>
        <w:t> approach the </w:t>
      </w:r>
      <w:r w:rsidRPr="00A33383">
        <w:rPr>
          <w:rFonts w:ascii="Lora" w:eastAsia="Times New Roman" w:hAnsi="Lora" w:cs="Times New Roman"/>
          <w:color w:val="2A2A2A"/>
          <w:kern w:val="0"/>
          <w:sz w:val="27"/>
          <w:szCs w:val="27"/>
          <w:shd w:val="clear" w:color="auto" w:fill="D9FCF1"/>
          <w:lang w:eastAsia="en-IN"/>
          <w14:ligatures w14:val="none"/>
        </w:rPr>
        <w:t>entity and context classes</w:t>
      </w:r>
      <w:r w:rsidRPr="00A33383">
        <w:rPr>
          <w:rFonts w:ascii="Lora" w:eastAsia="Times New Roman" w:hAnsi="Lora" w:cs="Times New Roman"/>
          <w:color w:val="2A2A2A"/>
          <w:kern w:val="0"/>
          <w:sz w:val="27"/>
          <w:szCs w:val="27"/>
          <w:lang w:eastAsia="en-IN"/>
          <w14:ligatures w14:val="none"/>
        </w:rPr>
        <w:t> are automatically created by the </w:t>
      </w:r>
      <w:r w:rsidRPr="00A33383">
        <w:rPr>
          <w:rFonts w:ascii="Lora" w:eastAsia="Times New Roman" w:hAnsi="Lora" w:cs="Times New Roman"/>
          <w:color w:val="2A2A2A"/>
          <w:kern w:val="0"/>
          <w:sz w:val="27"/>
          <w:szCs w:val="27"/>
          <w:u w:val="single"/>
          <w:lang w:eastAsia="en-IN"/>
          <w14:ligatures w14:val="none"/>
        </w:rPr>
        <w:t>EF Core from the database</w:t>
      </w:r>
      <w:r w:rsidRPr="00A33383">
        <w:rPr>
          <w:rFonts w:ascii="Lora" w:eastAsia="Times New Roman" w:hAnsi="Lora" w:cs="Times New Roman"/>
          <w:color w:val="2A2A2A"/>
          <w:kern w:val="0"/>
          <w:sz w:val="27"/>
          <w:szCs w:val="27"/>
          <w:lang w:eastAsia="en-IN"/>
          <w14:ligatures w14:val="none"/>
        </w:rPr>
        <w:t xml:space="preserve">. </w:t>
      </w: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this means you have to first create your database for the app.</w:t>
      </w:r>
    </w:p>
    <w:p w14:paraId="05652A9A" w14:textId="77777777" w:rsidR="00A33383" w:rsidRPr="00A33383" w:rsidRDefault="00A33383" w:rsidP="00A33383">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4F028F92" wp14:editId="304AC243">
                <wp:extent cx="304800" cy="304800"/>
                <wp:effectExtent l="0" t="0" r="0" b="0"/>
                <wp:docPr id="2008605838" name="AutoShap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AA129F" id="AutoShape 1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1FF8CA" w14:textId="77777777" w:rsidR="00A33383" w:rsidRPr="00A33383" w:rsidRDefault="00A33383" w:rsidP="00A33383">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A33383">
        <w:rPr>
          <w:rFonts w:ascii="Lora" w:eastAsia="Times New Roman" w:hAnsi="Lora" w:cs="Times New Roman"/>
          <w:color w:val="2A2A2A"/>
          <w:kern w:val="0"/>
          <w:lang w:eastAsia="en-IN"/>
          <w14:ligatures w14:val="none"/>
        </w:rPr>
        <w:t>This tutorial is a part of </w:t>
      </w:r>
      <w:r w:rsidRPr="00A33383">
        <w:rPr>
          <w:rFonts w:ascii="Lora" w:eastAsia="Times New Roman" w:hAnsi="Lora" w:cs="Times New Roman"/>
          <w:b/>
          <w:bCs/>
          <w:color w:val="2A2A2A"/>
          <w:kern w:val="0"/>
          <w:lang w:eastAsia="en-IN"/>
          <w14:ligatures w14:val="none"/>
        </w:rPr>
        <w:t>Entity Framework Core</w:t>
      </w:r>
      <w:r w:rsidRPr="00A33383">
        <w:rPr>
          <w:rFonts w:ascii="Lora" w:eastAsia="Times New Roman" w:hAnsi="Lora" w:cs="Times New Roman"/>
          <w:color w:val="2A2A2A"/>
          <w:kern w:val="0"/>
          <w:lang w:eastAsia="en-IN"/>
          <w14:ligatures w14:val="none"/>
        </w:rPr>
        <w:t> series.</w:t>
      </w:r>
    </w:p>
    <w:p w14:paraId="0698229F"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Let me show you how to do this for a </w:t>
      </w:r>
      <w:r w:rsidRPr="00A33383">
        <w:rPr>
          <w:rFonts w:ascii="Lora" w:eastAsia="Times New Roman" w:hAnsi="Lora" w:cs="Times New Roman"/>
          <w:color w:val="2A2A2A"/>
          <w:kern w:val="0"/>
          <w:sz w:val="27"/>
          <w:szCs w:val="27"/>
          <w:shd w:val="clear" w:color="auto" w:fill="D9FCF1"/>
          <w:lang w:eastAsia="en-IN"/>
          <w14:ligatures w14:val="none"/>
        </w:rPr>
        <w:t>Company’s Database</w:t>
      </w:r>
      <w:r w:rsidRPr="00A33383">
        <w:rPr>
          <w:rFonts w:ascii="Lora" w:eastAsia="Times New Roman" w:hAnsi="Lora" w:cs="Times New Roman"/>
          <w:color w:val="2A2A2A"/>
          <w:kern w:val="0"/>
          <w:sz w:val="27"/>
          <w:szCs w:val="27"/>
          <w:lang w:eastAsia="en-IN"/>
          <w14:ligatures w14:val="none"/>
        </w:rPr>
        <w:t>.</w:t>
      </w:r>
    </w:p>
    <w:p w14:paraId="1574DAF2"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Creating Database in SQL Server</w:t>
      </w:r>
    </w:p>
    <w:p w14:paraId="3F003DB2" w14:textId="77777777" w:rsidR="00A33383" w:rsidRPr="00A33383" w:rsidRDefault="00A33383" w:rsidP="00A33383">
      <w:pPr>
        <w:shd w:val="clear" w:color="auto" w:fill="FFFFFF"/>
        <w:spacing w:after="0" w:line="0" w:lineRule="atLeast"/>
        <w:rPr>
          <w:ins w:id="0" w:author="Unknown"/>
          <w:rFonts w:ascii="Times New Roman" w:eastAsia="Times New Roman" w:hAnsi="Times New Roman" w:cs="Times New Roman"/>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t>Open the </w:t>
      </w:r>
      <w:r w:rsidRPr="00A33383">
        <w:rPr>
          <w:rFonts w:ascii="Lora" w:eastAsia="Times New Roman" w:hAnsi="Lora" w:cs="Times New Roman"/>
          <w:color w:val="2A2A2A"/>
          <w:kern w:val="0"/>
          <w:sz w:val="27"/>
          <w:szCs w:val="27"/>
          <w:shd w:val="clear" w:color="auto" w:fill="D9FCF1"/>
          <w:lang w:eastAsia="en-IN"/>
          <w14:ligatures w14:val="none"/>
        </w:rPr>
        <w:t xml:space="preserve">View </w:t>
      </w:r>
      <w:r w:rsidRPr="00A33383">
        <w:rPr>
          <w:rFonts w:ascii="Segoe UI Symbol" w:eastAsia="Times New Roman" w:hAnsi="Segoe UI Symbol" w:cs="Segoe UI Symbol"/>
          <w:color w:val="2A2A2A"/>
          <w:kern w:val="0"/>
          <w:sz w:val="27"/>
          <w:szCs w:val="27"/>
          <w:shd w:val="clear" w:color="auto" w:fill="D9FCF1"/>
          <w:lang w:eastAsia="en-IN"/>
          <w14:ligatures w14:val="none"/>
        </w:rPr>
        <w:t>➤</w:t>
      </w:r>
      <w:r w:rsidRPr="00A33383">
        <w:rPr>
          <w:rFonts w:ascii="Lora" w:eastAsia="Times New Roman" w:hAnsi="Lora" w:cs="Times New Roman"/>
          <w:color w:val="2A2A2A"/>
          <w:kern w:val="0"/>
          <w:sz w:val="27"/>
          <w:szCs w:val="27"/>
          <w:shd w:val="clear" w:color="auto" w:fill="D9FCF1"/>
          <w:lang w:eastAsia="en-IN"/>
          <w14:ligatures w14:val="none"/>
        </w:rPr>
        <w:t xml:space="preserve"> SQL </w:t>
      </w:r>
      <w:proofErr w:type="spellStart"/>
      <w:r w:rsidRPr="00A33383">
        <w:rPr>
          <w:rFonts w:ascii="Lora" w:eastAsia="Times New Roman" w:hAnsi="Lora" w:cs="Times New Roman"/>
          <w:color w:val="2A2A2A"/>
          <w:kern w:val="0"/>
          <w:sz w:val="27"/>
          <w:szCs w:val="27"/>
          <w:shd w:val="clear" w:color="auto" w:fill="D9FCF1"/>
          <w:lang w:eastAsia="en-IN"/>
          <w14:ligatures w14:val="none"/>
        </w:rPr>
        <w:t>Sever</w:t>
      </w:r>
      <w:proofErr w:type="spellEnd"/>
      <w:r w:rsidRPr="00A33383">
        <w:rPr>
          <w:rFonts w:ascii="Lora" w:eastAsia="Times New Roman" w:hAnsi="Lora" w:cs="Times New Roman"/>
          <w:color w:val="2A2A2A"/>
          <w:kern w:val="0"/>
          <w:sz w:val="27"/>
          <w:szCs w:val="27"/>
          <w:shd w:val="clear" w:color="auto" w:fill="D9FCF1"/>
          <w:lang w:eastAsia="en-IN"/>
          <w14:ligatures w14:val="none"/>
        </w:rPr>
        <w:t xml:space="preserve"> Object Explorer</w:t>
      </w:r>
      <w:r w:rsidRPr="00A33383">
        <w:rPr>
          <w:rFonts w:ascii="Lora" w:eastAsia="Times New Roman" w:hAnsi="Lora" w:cs="Times New Roman"/>
          <w:color w:val="2A2A2A"/>
          <w:kern w:val="0"/>
          <w:sz w:val="27"/>
          <w:szCs w:val="27"/>
          <w:lang w:eastAsia="en-IN"/>
          <w14:ligatures w14:val="none"/>
        </w:rPr>
        <w:t> in Visual Studio. Then create a simple company’s database in your SQL Server and name it </w:t>
      </w:r>
      <w:r w:rsidRPr="00A33383">
        <w:rPr>
          <w:rFonts w:ascii="Lora" w:eastAsia="Times New Roman" w:hAnsi="Lora" w:cs="Times New Roman"/>
          <w:color w:val="2A2A2A"/>
          <w:kern w:val="0"/>
          <w:sz w:val="27"/>
          <w:szCs w:val="27"/>
          <w:shd w:val="clear" w:color="auto" w:fill="D9FCF1"/>
          <w:lang w:eastAsia="en-IN"/>
          <w14:ligatures w14:val="none"/>
        </w:rPr>
        <w:t>Company</w:t>
      </w:r>
      <w:r w:rsidRPr="00A33383">
        <w:rPr>
          <w:rFonts w:ascii="Lora" w:eastAsia="Times New Roman" w:hAnsi="Lora" w:cs="Times New Roman"/>
          <w:color w:val="2A2A2A"/>
          <w:kern w:val="0"/>
          <w:sz w:val="27"/>
          <w:szCs w:val="27"/>
          <w:lang w:eastAsia="en-IN"/>
          <w14:ligatures w14:val="none"/>
        </w:rPr>
        <w:t>. Create 2 tables to it and name them as:</w:t>
      </w:r>
    </w:p>
    <w:p w14:paraId="074BAFF5"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kern w:val="0"/>
          <w:sz w:val="18"/>
          <w:szCs w:val="18"/>
          <w:bdr w:val="single" w:sz="2" w:space="0" w:color="DDDDDD" w:frame="1"/>
          <w:lang w:eastAsia="en-IN"/>
          <w14:ligatures w14:val="none"/>
        </w:rPr>
        <w:drawing>
          <wp:inline distT="0" distB="0" distL="0" distR="0" wp14:anchorId="3F0B3F3C" wp14:editId="2D85B1CC">
            <wp:extent cx="135255" cy="135255"/>
            <wp:effectExtent l="0" t="0" r="0" b="0"/>
            <wp:docPr id="198" name="Picture 4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7DA9F8C1" w14:textId="77777777" w:rsidR="00A33383" w:rsidRPr="00A33383" w:rsidRDefault="00A33383" w:rsidP="00A33383">
      <w:pPr>
        <w:numPr>
          <w:ilvl w:val="0"/>
          <w:numId w:val="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1. Employee</w:t>
      </w:r>
    </w:p>
    <w:p w14:paraId="7CB91180" w14:textId="77777777" w:rsidR="00A33383" w:rsidRPr="00A33383" w:rsidRDefault="00A33383" w:rsidP="00A33383">
      <w:pPr>
        <w:numPr>
          <w:ilvl w:val="0"/>
          <w:numId w:val="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2. Department</w:t>
      </w:r>
    </w:p>
    <w:p w14:paraId="62E15269"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A33383">
        <w:rPr>
          <w:rFonts w:ascii="Lora" w:eastAsia="Times New Roman" w:hAnsi="Lora" w:cs="Times New Roman"/>
          <w:color w:val="0288D1"/>
          <w:kern w:val="0"/>
          <w:sz w:val="27"/>
          <w:szCs w:val="27"/>
          <w:lang w:eastAsia="en-IN"/>
          <w14:ligatures w14:val="none"/>
        </w:rPr>
        <w:t>Important ASP.NET Core tutorial based on your interest – </w:t>
      </w:r>
      <w:hyperlink r:id="rId17" w:history="1">
        <w:r w:rsidRPr="00A33383">
          <w:rPr>
            <w:rFonts w:ascii="Lora" w:eastAsia="Times New Roman" w:hAnsi="Lora" w:cs="Times New Roman"/>
            <w:color w:val="C72730"/>
            <w:kern w:val="0"/>
            <w:sz w:val="27"/>
            <w:szCs w:val="27"/>
            <w:u w:val="single"/>
            <w:lang w:eastAsia="en-IN"/>
            <w14:ligatures w14:val="none"/>
          </w:rPr>
          <w:t>Calling ASP.NET Core Web APIs with JavaScript and performing CRUD operations</w:t>
        </w:r>
      </w:hyperlink>
    </w:p>
    <w:p w14:paraId="79236A2C"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The Employee Table is shown below:</w:t>
      </w:r>
    </w:p>
    <w:p w14:paraId="5EAD06A1" w14:textId="4F36398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7D02A025" wp14:editId="68C69EC1">
                <wp:extent cx="304800" cy="304800"/>
                <wp:effectExtent l="0" t="0" r="0" b="0"/>
                <wp:docPr id="2051552860" name="AutoShape 199" descr="emplyoee tab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95F6B" id="AutoShape 199" o:spid="_x0000_s1026" alt="emplyoee tab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4437CCA9" wp14:editId="754ABCB4">
            <wp:extent cx="3895725" cy="1371600"/>
            <wp:effectExtent l="0" t="0" r="9525" b="0"/>
            <wp:docPr id="6314776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pic:spPr>
                </pic:pic>
              </a:graphicData>
            </a:graphic>
          </wp:inline>
        </w:drawing>
      </w:r>
    </w:p>
    <w:p w14:paraId="2EE4370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w:t>
      </w:r>
      <w:r w:rsidRPr="00A33383">
        <w:rPr>
          <w:rFonts w:ascii="Courier New" w:eastAsia="Times New Roman" w:hAnsi="Courier New" w:cs="Courier New"/>
          <w:color w:val="333333"/>
          <w:kern w:val="0"/>
          <w:sz w:val="23"/>
          <w:szCs w:val="23"/>
          <w:shd w:val="clear" w:color="auto" w:fill="F1F1F1"/>
          <w:lang w:eastAsia="en-IN"/>
          <w14:ligatures w14:val="none"/>
        </w:rPr>
        <w:t>id</w:t>
      </w:r>
      <w:r w:rsidRPr="00A33383">
        <w:rPr>
          <w:rFonts w:ascii="Lora" w:eastAsia="Times New Roman" w:hAnsi="Lora" w:cs="Times New Roman"/>
          <w:color w:val="2A2A2A"/>
          <w:kern w:val="0"/>
          <w:sz w:val="27"/>
          <w:szCs w:val="27"/>
          <w:lang w:eastAsia="en-IN"/>
          <w14:ligatures w14:val="none"/>
        </w:rPr>
        <w:t> column is both </w:t>
      </w:r>
      <w:r w:rsidRPr="00A33383">
        <w:rPr>
          <w:rFonts w:ascii="Lora" w:eastAsia="Times New Roman" w:hAnsi="Lora" w:cs="Times New Roman"/>
          <w:color w:val="2A2A2A"/>
          <w:kern w:val="0"/>
          <w:sz w:val="27"/>
          <w:szCs w:val="27"/>
          <w:shd w:val="clear" w:color="auto" w:fill="D9FCF1"/>
          <w:lang w:eastAsia="en-IN"/>
          <w14:ligatures w14:val="none"/>
        </w:rPr>
        <w:t>Primary Key</w:t>
      </w:r>
      <w:r w:rsidRPr="00A33383">
        <w:rPr>
          <w:rFonts w:ascii="Lora" w:eastAsia="Times New Roman" w:hAnsi="Lora" w:cs="Times New Roman"/>
          <w:color w:val="2A2A2A"/>
          <w:kern w:val="0"/>
          <w:sz w:val="27"/>
          <w:szCs w:val="27"/>
          <w:lang w:eastAsia="en-IN"/>
          <w14:ligatures w14:val="none"/>
        </w:rPr>
        <w:t> and </w:t>
      </w:r>
      <w:r w:rsidRPr="00A33383">
        <w:rPr>
          <w:rFonts w:ascii="Lora" w:eastAsia="Times New Roman" w:hAnsi="Lora" w:cs="Times New Roman"/>
          <w:color w:val="2A2A2A"/>
          <w:kern w:val="0"/>
          <w:sz w:val="27"/>
          <w:szCs w:val="27"/>
          <w:shd w:val="clear" w:color="auto" w:fill="D9FCF1"/>
          <w:lang w:eastAsia="en-IN"/>
          <w14:ligatures w14:val="none"/>
        </w:rPr>
        <w:t>Identity</w:t>
      </w:r>
      <w:r w:rsidRPr="00A33383">
        <w:rPr>
          <w:rFonts w:ascii="Lora" w:eastAsia="Times New Roman" w:hAnsi="Lora" w:cs="Times New Roman"/>
          <w:color w:val="2A2A2A"/>
          <w:kern w:val="0"/>
          <w:sz w:val="27"/>
          <w:szCs w:val="27"/>
          <w:lang w:eastAsia="en-IN"/>
          <w14:ligatures w14:val="none"/>
        </w:rPr>
        <w:t>.</w:t>
      </w:r>
    </w:p>
    <w:p w14:paraId="041F56D8"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The Department Table is shown below:</w:t>
      </w:r>
    </w:p>
    <w:p w14:paraId="41534D66" w14:textId="4C2C1654"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6C540EF" wp14:editId="7858DD19">
                <wp:extent cx="304800" cy="304800"/>
                <wp:effectExtent l="0" t="0" r="0" b="0"/>
                <wp:docPr id="1894301584" name="AutoShape 200" descr="department tab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3F7D6" id="AutoShape 200" o:spid="_x0000_s1026" alt="department tab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0735B0A9" wp14:editId="45759D9B">
            <wp:extent cx="3705225" cy="952500"/>
            <wp:effectExtent l="0" t="0" r="9525" b="0"/>
            <wp:docPr id="6791031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952500"/>
                    </a:xfrm>
                    <a:prstGeom prst="rect">
                      <a:avLst/>
                    </a:prstGeom>
                    <a:noFill/>
                  </pic:spPr>
                </pic:pic>
              </a:graphicData>
            </a:graphic>
          </wp:inline>
        </w:drawing>
      </w:r>
    </w:p>
    <w:p w14:paraId="33CD0CFC" w14:textId="77777777" w:rsidR="00A33383" w:rsidRPr="00A33383" w:rsidRDefault="00A33383" w:rsidP="00A33383">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t>The </w:t>
      </w:r>
      <w:r w:rsidRPr="00A33383">
        <w:rPr>
          <w:rFonts w:ascii="Courier New" w:eastAsia="Times New Roman" w:hAnsi="Courier New" w:cs="Courier New"/>
          <w:color w:val="333333"/>
          <w:kern w:val="0"/>
          <w:sz w:val="23"/>
          <w:szCs w:val="23"/>
          <w:shd w:val="clear" w:color="auto" w:fill="F1F1F1"/>
          <w:lang w:eastAsia="en-IN"/>
          <w14:ligatures w14:val="none"/>
        </w:rPr>
        <w:t>id</w:t>
      </w:r>
      <w:r w:rsidRPr="00A33383">
        <w:rPr>
          <w:rFonts w:ascii="Lora" w:eastAsia="Times New Roman" w:hAnsi="Lora" w:cs="Times New Roman"/>
          <w:color w:val="2A2A2A"/>
          <w:kern w:val="0"/>
          <w:sz w:val="27"/>
          <w:szCs w:val="27"/>
          <w:lang w:eastAsia="en-IN"/>
          <w14:ligatures w14:val="none"/>
        </w:rPr>
        <w:t> column is both </w:t>
      </w:r>
      <w:r w:rsidRPr="00A33383">
        <w:rPr>
          <w:rFonts w:ascii="Lora" w:eastAsia="Times New Roman" w:hAnsi="Lora" w:cs="Times New Roman"/>
          <w:color w:val="2A2A2A"/>
          <w:kern w:val="0"/>
          <w:sz w:val="27"/>
          <w:szCs w:val="27"/>
          <w:shd w:val="clear" w:color="auto" w:fill="D9FCF1"/>
          <w:lang w:eastAsia="en-IN"/>
          <w14:ligatures w14:val="none"/>
        </w:rPr>
        <w:t>Primary Key</w:t>
      </w:r>
      <w:r w:rsidRPr="00A33383">
        <w:rPr>
          <w:rFonts w:ascii="Lora" w:eastAsia="Times New Roman" w:hAnsi="Lora" w:cs="Times New Roman"/>
          <w:color w:val="2A2A2A"/>
          <w:kern w:val="0"/>
          <w:sz w:val="27"/>
          <w:szCs w:val="27"/>
          <w:lang w:eastAsia="en-IN"/>
          <w14:ligatures w14:val="none"/>
        </w:rPr>
        <w:t> and </w:t>
      </w:r>
      <w:r w:rsidRPr="00A33383">
        <w:rPr>
          <w:rFonts w:ascii="Lora" w:eastAsia="Times New Roman" w:hAnsi="Lora" w:cs="Times New Roman"/>
          <w:color w:val="2A2A2A"/>
          <w:kern w:val="0"/>
          <w:sz w:val="27"/>
          <w:szCs w:val="27"/>
          <w:shd w:val="clear" w:color="auto" w:fill="D9FCF1"/>
          <w:lang w:eastAsia="en-IN"/>
          <w14:ligatures w14:val="none"/>
        </w:rPr>
        <w:t>Identity</w:t>
      </w:r>
      <w:r w:rsidRPr="00A33383">
        <w:rPr>
          <w:rFonts w:ascii="Lora" w:eastAsia="Times New Roman" w:hAnsi="Lora" w:cs="Times New Roman"/>
          <w:color w:val="2A2A2A"/>
          <w:kern w:val="0"/>
          <w:sz w:val="27"/>
          <w:szCs w:val="27"/>
          <w:lang w:eastAsia="en-IN"/>
          <w14:ligatures w14:val="none"/>
        </w:rPr>
        <w:t>.</w:t>
      </w:r>
    </w:p>
    <w:p w14:paraId="5C77EB99" w14:textId="77777777" w:rsidR="00A33383" w:rsidRPr="00A33383" w:rsidRDefault="00A33383" w:rsidP="00A33383">
      <w:pPr>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A33383">
        <w:rPr>
          <w:rFonts w:ascii="Times New Roman" w:eastAsia="Times New Roman" w:hAnsi="Times New Roman" w:cs="Times New Roman"/>
          <w:kern w:val="0"/>
          <w:bdr w:val="none" w:sz="0" w:space="0" w:color="auto" w:frame="1"/>
          <w:lang w:eastAsia="en-IN"/>
          <w14:ligatures w14:val="none"/>
        </w:rPr>
        <w:lastRenderedPageBreak/>
        <w:fldChar w:fldCharType="begin"/>
      </w:r>
      <w:r w:rsidRPr="00A33383">
        <w:rPr>
          <w:rFonts w:ascii="Times New Roman" w:eastAsia="Times New Roman" w:hAnsi="Times New Roman" w:cs="Times New Roman"/>
          <w:kern w:val="0"/>
          <w:bdr w:val="none" w:sz="0" w:space="0" w:color="auto" w:frame="1"/>
          <w:lang w:eastAsia="en-IN"/>
          <w14:ligatures w14:val="none"/>
        </w:rPr>
        <w:instrText>HYPERLINK "https://go.ezodn.com/ads/charity/proxy?p_id=2733bda2-0a9e-4c3e-6487-af8d1ab44bda&amp;d_id=122531&amp;imp_id=8466912823044037&amp;c_id=1084&amp;l_id=10016&amp;url=https%3A%2F%2Fwww.amazonconservation.org%2Ftake-action%2Fdonate%2F&amp;ffid=1&amp;co=IN"</w:instrText>
      </w:r>
      <w:r w:rsidRPr="00A33383">
        <w:rPr>
          <w:rFonts w:ascii="Times New Roman" w:eastAsia="Times New Roman" w:hAnsi="Times New Roman" w:cs="Times New Roman"/>
          <w:kern w:val="0"/>
          <w:bdr w:val="none" w:sz="0" w:space="0" w:color="auto" w:frame="1"/>
          <w:lang w:eastAsia="en-IN"/>
          <w14:ligatures w14:val="none"/>
        </w:rPr>
      </w:r>
      <w:r w:rsidRPr="00A33383">
        <w:rPr>
          <w:rFonts w:ascii="Times New Roman" w:eastAsia="Times New Roman" w:hAnsi="Times New Roman" w:cs="Times New Roman"/>
          <w:kern w:val="0"/>
          <w:bdr w:val="none" w:sz="0" w:space="0" w:color="auto" w:frame="1"/>
          <w:lang w:eastAsia="en-IN"/>
          <w14:ligatures w14:val="none"/>
        </w:rPr>
        <w:fldChar w:fldCharType="separate"/>
      </w:r>
    </w:p>
    <w:p w14:paraId="7F96346E" w14:textId="77777777" w:rsidR="00A33383" w:rsidRPr="00A33383" w:rsidRDefault="00A33383" w:rsidP="00A33383">
      <w:pPr>
        <w:spacing w:before="225" w:after="225" w:line="0" w:lineRule="atLeast"/>
        <w:jc w:val="center"/>
        <w:rPr>
          <w:rFonts w:ascii="Times New Roman" w:eastAsia="Times New Roman" w:hAnsi="Times New Roman" w:cs="Times New Roman"/>
          <w:kern w:val="0"/>
          <w:lang w:eastAsia="en-IN"/>
          <w14:ligatures w14:val="none"/>
        </w:rPr>
      </w:pPr>
      <w:r w:rsidRPr="00A33383">
        <w:rPr>
          <w:rFonts w:ascii="Times New Roman" w:eastAsia="Times New Roman" w:hAnsi="Times New Roman" w:cs="Times New Roman"/>
          <w:b/>
          <w:bCs/>
          <w:color w:val="C72730"/>
          <w:kern w:val="0"/>
          <w:sz w:val="30"/>
          <w:szCs w:val="30"/>
          <w:u w:val="single"/>
          <w:bdr w:val="none" w:sz="0" w:space="0" w:color="auto" w:frame="1"/>
          <w:lang w:eastAsia="en-IN"/>
          <w14:ligatures w14:val="none"/>
        </w:rPr>
        <w:t>×</w:t>
      </w:r>
    </w:p>
    <w:p w14:paraId="406656B9" w14:textId="77777777" w:rsidR="00A33383" w:rsidRPr="00A33383" w:rsidRDefault="00A33383" w:rsidP="00A33383">
      <w:pPr>
        <w:spacing w:before="225" w:after="225" w:line="0" w:lineRule="atLeast"/>
        <w:jc w:val="center"/>
        <w:rPr>
          <w:rFonts w:ascii="Times New Roman" w:eastAsia="Times New Roman" w:hAnsi="Times New Roman" w:cs="Times New Roman"/>
          <w:kern w:val="0"/>
          <w:bdr w:val="none" w:sz="0" w:space="0" w:color="auto" w:frame="1"/>
          <w:lang w:eastAsia="en-IN"/>
          <w14:ligatures w14:val="none"/>
        </w:rPr>
      </w:pPr>
      <w:r w:rsidRPr="00A33383">
        <w:rPr>
          <w:rFonts w:ascii="Times New Roman" w:eastAsia="Times New Roman" w:hAnsi="Times New Roman" w:cs="Times New Roman"/>
          <w:kern w:val="0"/>
          <w:bdr w:val="none" w:sz="0" w:space="0" w:color="auto" w:frame="1"/>
          <w:lang w:eastAsia="en-IN"/>
          <w14:ligatures w14:val="none"/>
        </w:rPr>
        <w:fldChar w:fldCharType="end"/>
      </w:r>
    </w:p>
    <w:p w14:paraId="3119CD4D"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kern w:val="0"/>
          <w:sz w:val="18"/>
          <w:szCs w:val="18"/>
          <w:bdr w:val="single" w:sz="2" w:space="0" w:color="DDDDDD" w:frame="1"/>
          <w:lang w:eastAsia="en-IN"/>
          <w14:ligatures w14:val="none"/>
        </w:rPr>
        <w:drawing>
          <wp:inline distT="0" distB="0" distL="0" distR="0" wp14:anchorId="042704D7" wp14:editId="67F17037">
            <wp:extent cx="135255" cy="135255"/>
            <wp:effectExtent l="0" t="0" r="0" b="0"/>
            <wp:docPr id="201" name="Picture 3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5E5D17F"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Relationship between Tables</w:t>
      </w:r>
    </w:p>
    <w:p w14:paraId="1CA2DCC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There is </w:t>
      </w:r>
      <w:r w:rsidRPr="00A33383">
        <w:rPr>
          <w:rFonts w:ascii="Lora" w:eastAsia="Times New Roman" w:hAnsi="Lora" w:cs="Times New Roman"/>
          <w:b/>
          <w:bCs/>
          <w:color w:val="2A2A2A"/>
          <w:kern w:val="0"/>
          <w:sz w:val="27"/>
          <w:szCs w:val="27"/>
          <w:lang w:eastAsia="en-IN"/>
          <w14:ligatures w14:val="none"/>
        </w:rPr>
        <w:t>One-to-Many relationship</w:t>
      </w:r>
      <w:r w:rsidRPr="00A33383">
        <w:rPr>
          <w:rFonts w:ascii="Lora" w:eastAsia="Times New Roman" w:hAnsi="Lora" w:cs="Times New Roman"/>
          <w:color w:val="2A2A2A"/>
          <w:kern w:val="0"/>
          <w:sz w:val="27"/>
          <w:szCs w:val="27"/>
          <w:lang w:eastAsia="en-IN"/>
          <w14:ligatures w14:val="none"/>
        </w:rPr>
        <w:t> between the Employee &amp; Department table. This means one department can have multiple employees.</w:t>
      </w:r>
    </w:p>
    <w:p w14:paraId="2EFC06B3"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Here we have created the </w:t>
      </w:r>
      <w:proofErr w:type="spellStart"/>
      <w:r w:rsidRPr="00A33383">
        <w:rPr>
          <w:rFonts w:ascii="Lora" w:eastAsia="Times New Roman" w:hAnsi="Lora" w:cs="Times New Roman"/>
          <w:color w:val="2A2A2A"/>
          <w:kern w:val="0"/>
          <w:sz w:val="27"/>
          <w:szCs w:val="27"/>
          <w:shd w:val="clear" w:color="auto" w:fill="D9FCF1"/>
          <w:lang w:eastAsia="en-IN"/>
          <w14:ligatures w14:val="none"/>
        </w:rPr>
        <w:t>DepartmentId</w:t>
      </w:r>
      <w:proofErr w:type="spellEnd"/>
      <w:r w:rsidRPr="00A33383">
        <w:rPr>
          <w:rFonts w:ascii="Lora" w:eastAsia="Times New Roman" w:hAnsi="Lora" w:cs="Times New Roman"/>
          <w:color w:val="2A2A2A"/>
          <w:kern w:val="0"/>
          <w:sz w:val="27"/>
          <w:szCs w:val="27"/>
          <w:lang w:eastAsia="en-IN"/>
          <w14:ligatures w14:val="none"/>
        </w:rPr>
        <w:t> column of Employee table as the foreign key for the </w:t>
      </w:r>
      <w:r w:rsidRPr="00A33383">
        <w:rPr>
          <w:rFonts w:ascii="Lora" w:eastAsia="Times New Roman" w:hAnsi="Lora" w:cs="Times New Roman"/>
          <w:color w:val="2A2A2A"/>
          <w:kern w:val="0"/>
          <w:sz w:val="27"/>
          <w:szCs w:val="27"/>
          <w:shd w:val="clear" w:color="auto" w:fill="D9FCF1"/>
          <w:lang w:eastAsia="en-IN"/>
          <w14:ligatures w14:val="none"/>
        </w:rPr>
        <w:t>Id</w:t>
      </w:r>
      <w:r w:rsidRPr="00A33383">
        <w:rPr>
          <w:rFonts w:ascii="Lora" w:eastAsia="Times New Roman" w:hAnsi="Lora" w:cs="Times New Roman"/>
          <w:color w:val="2A2A2A"/>
          <w:kern w:val="0"/>
          <w:sz w:val="27"/>
          <w:szCs w:val="27"/>
          <w:lang w:eastAsia="en-IN"/>
          <w14:ligatures w14:val="none"/>
        </w:rPr>
        <w:t> column of the Department table.</w:t>
      </w:r>
    </w:p>
    <w:p w14:paraId="1599BD0C"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Scripts of the Tables</w:t>
      </w:r>
    </w:p>
    <w:p w14:paraId="45F63BC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can create these 2 tables by running the create table scripts on the </w:t>
      </w:r>
      <w:r w:rsidRPr="00A33383">
        <w:rPr>
          <w:rFonts w:ascii="Lora" w:eastAsia="Times New Roman" w:hAnsi="Lora" w:cs="Times New Roman"/>
          <w:color w:val="2A2A2A"/>
          <w:kern w:val="0"/>
          <w:sz w:val="27"/>
          <w:szCs w:val="27"/>
          <w:shd w:val="clear" w:color="auto" w:fill="D9FCF1"/>
          <w:lang w:eastAsia="en-IN"/>
          <w14:ligatures w14:val="none"/>
        </w:rPr>
        <w:t>New Query Window</w:t>
      </w:r>
      <w:r w:rsidRPr="00A33383">
        <w:rPr>
          <w:rFonts w:ascii="Lora" w:eastAsia="Times New Roman" w:hAnsi="Lora" w:cs="Times New Roman"/>
          <w:color w:val="2A2A2A"/>
          <w:kern w:val="0"/>
          <w:sz w:val="27"/>
          <w:szCs w:val="27"/>
          <w:lang w:eastAsia="en-IN"/>
          <w14:ligatures w14:val="none"/>
        </w:rPr>
        <w:t>. Right click on the Company database and select “New Query”. A window will open where we need to enter the given scripts and click the “Execute” button.</w:t>
      </w:r>
    </w:p>
    <w:p w14:paraId="1260AAB3"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b/>
          <w:bCs/>
          <w:color w:val="2A2A2A"/>
          <w:kern w:val="0"/>
          <w:sz w:val="27"/>
          <w:szCs w:val="27"/>
          <w:u w:val="single"/>
          <w:lang w:eastAsia="en-IN"/>
          <w14:ligatures w14:val="none"/>
        </w:rPr>
        <w:t>Department table</w:t>
      </w:r>
    </w:p>
    <w:p w14:paraId="2181413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CREATE TABLE [</w:t>
      </w:r>
      <w:proofErr w:type="spellStart"/>
      <w:r w:rsidRPr="00A33383">
        <w:rPr>
          <w:rFonts w:ascii="inherit" w:eastAsia="Times New Roman" w:hAnsi="inherit" w:cs="Courier New"/>
          <w:color w:val="B9BDB6"/>
          <w:kern w:val="0"/>
          <w:sz w:val="20"/>
          <w:szCs w:val="20"/>
          <w:lang w:eastAsia="en-IN"/>
          <w14:ligatures w14:val="none"/>
        </w:rPr>
        <w:t>dbo</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Department](</w:t>
      </w:r>
    </w:p>
    <w:p w14:paraId="76B07B1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[Id] [int] </w:t>
      </w:r>
      <w:proofErr w:type="gramStart"/>
      <w:r w:rsidRPr="00A33383">
        <w:rPr>
          <w:rFonts w:ascii="inherit" w:eastAsia="Times New Roman" w:hAnsi="inherit" w:cs="Courier New"/>
          <w:color w:val="B9BDB6"/>
          <w:kern w:val="0"/>
          <w:sz w:val="20"/>
          <w:szCs w:val="20"/>
          <w:lang w:eastAsia="en-IN"/>
          <w14:ligatures w14:val="none"/>
        </w:rPr>
        <w:t>IDENTITY(</w:t>
      </w:r>
      <w:proofErr w:type="gramEnd"/>
      <w:r w:rsidRPr="00A33383">
        <w:rPr>
          <w:rFonts w:ascii="inherit" w:eastAsia="Times New Roman" w:hAnsi="inherit" w:cs="Courier New"/>
          <w:color w:val="B9BDB6"/>
          <w:kern w:val="0"/>
          <w:sz w:val="20"/>
          <w:szCs w:val="20"/>
          <w:lang w:eastAsia="en-IN"/>
          <w14:ligatures w14:val="none"/>
        </w:rPr>
        <w:t>1,1) NOT NULL,</w:t>
      </w:r>
    </w:p>
    <w:p w14:paraId="6B6E97C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[Name] [varchar</w:t>
      </w:r>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50) NOT NULL,</w:t>
      </w:r>
    </w:p>
    <w:p w14:paraId="0CC10A7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CONSTRAINT [</w:t>
      </w:r>
      <w:proofErr w:type="spellStart"/>
      <w:r w:rsidRPr="00A33383">
        <w:rPr>
          <w:rFonts w:ascii="inherit" w:eastAsia="Times New Roman" w:hAnsi="inherit" w:cs="Courier New"/>
          <w:color w:val="B9BDB6"/>
          <w:kern w:val="0"/>
          <w:sz w:val="20"/>
          <w:szCs w:val="20"/>
          <w:lang w:eastAsia="en-IN"/>
          <w14:ligatures w14:val="none"/>
        </w:rPr>
        <w:t>PK_Department</w:t>
      </w:r>
      <w:proofErr w:type="spellEnd"/>
      <w:r w:rsidRPr="00A33383">
        <w:rPr>
          <w:rFonts w:ascii="inherit" w:eastAsia="Times New Roman" w:hAnsi="inherit" w:cs="Courier New"/>
          <w:color w:val="B9BDB6"/>
          <w:kern w:val="0"/>
          <w:sz w:val="20"/>
          <w:szCs w:val="20"/>
          <w:lang w:eastAsia="en-IN"/>
          <w14:ligatures w14:val="none"/>
        </w:rPr>
        <w:t xml:space="preserve">] PRIMARY KEY CLUSTERED </w:t>
      </w:r>
    </w:p>
    <w:p w14:paraId="64BACC4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6D3C566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[Id] ASC</w:t>
      </w:r>
    </w:p>
    <w:p w14:paraId="3ECA87C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gramStart"/>
      <w:r w:rsidRPr="00A33383">
        <w:rPr>
          <w:rFonts w:ascii="inherit" w:eastAsia="Times New Roman" w:hAnsi="inherit" w:cs="Courier New"/>
          <w:color w:val="B9BDB6"/>
          <w:kern w:val="0"/>
          <w:sz w:val="20"/>
          <w:szCs w:val="20"/>
          <w:lang w:eastAsia="en-IN"/>
          <w14:ligatures w14:val="none"/>
        </w:rPr>
        <w:t>)WITH</w:t>
      </w:r>
      <w:proofErr w:type="gramEnd"/>
      <w:r w:rsidRPr="00A33383">
        <w:rPr>
          <w:rFonts w:ascii="inherit" w:eastAsia="Times New Roman" w:hAnsi="inherit" w:cs="Courier New"/>
          <w:color w:val="B9BDB6"/>
          <w:kern w:val="0"/>
          <w:sz w:val="20"/>
          <w:szCs w:val="20"/>
          <w:lang w:eastAsia="en-IN"/>
          <w14:ligatures w14:val="none"/>
        </w:rPr>
        <w:t xml:space="preserve"> (PAD_INDEX = OFF, STATISTICS_NORECOMPUTE = OFF, IGNORE_DUP_KEY = OFF, ALLOW_ROW_LOCKS = ON, ALLOW_PAGE_LOCKS = ON) ON [PRIMARY]</w:t>
      </w:r>
    </w:p>
    <w:p w14:paraId="7AC6B9B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A33383">
        <w:rPr>
          <w:rFonts w:ascii="inherit" w:eastAsia="Times New Roman" w:hAnsi="inherit" w:cs="Courier New"/>
          <w:color w:val="B9BDB6"/>
          <w:kern w:val="0"/>
          <w:sz w:val="20"/>
          <w:szCs w:val="20"/>
          <w:lang w:eastAsia="en-IN"/>
          <w14:ligatures w14:val="none"/>
        </w:rPr>
        <w:t>) ON [PRIMARY]</w:t>
      </w:r>
    </w:p>
    <w:p w14:paraId="34CFDA68"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b/>
          <w:bCs/>
          <w:color w:val="2A2A2A"/>
          <w:kern w:val="0"/>
          <w:sz w:val="27"/>
          <w:szCs w:val="27"/>
          <w:u w:val="single"/>
          <w:lang w:eastAsia="en-IN"/>
          <w14:ligatures w14:val="none"/>
        </w:rPr>
        <w:t>Employee table</w:t>
      </w:r>
    </w:p>
    <w:p w14:paraId="24FA865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CREATE TABLE [</w:t>
      </w:r>
      <w:proofErr w:type="spellStart"/>
      <w:r w:rsidRPr="00A33383">
        <w:rPr>
          <w:rFonts w:ascii="inherit" w:eastAsia="Times New Roman" w:hAnsi="inherit" w:cs="Courier New"/>
          <w:color w:val="B9BDB6"/>
          <w:kern w:val="0"/>
          <w:sz w:val="20"/>
          <w:szCs w:val="20"/>
          <w:lang w:eastAsia="en-IN"/>
          <w14:ligatures w14:val="none"/>
        </w:rPr>
        <w:t>dbo</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Employee](</w:t>
      </w:r>
    </w:p>
    <w:p w14:paraId="3A00D18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[Id] [int] </w:t>
      </w:r>
      <w:proofErr w:type="gramStart"/>
      <w:r w:rsidRPr="00A33383">
        <w:rPr>
          <w:rFonts w:ascii="inherit" w:eastAsia="Times New Roman" w:hAnsi="inherit" w:cs="Courier New"/>
          <w:color w:val="B9BDB6"/>
          <w:kern w:val="0"/>
          <w:sz w:val="20"/>
          <w:szCs w:val="20"/>
          <w:lang w:eastAsia="en-IN"/>
          <w14:ligatures w14:val="none"/>
        </w:rPr>
        <w:t>IDENTITY(</w:t>
      </w:r>
      <w:proofErr w:type="gramEnd"/>
      <w:r w:rsidRPr="00A33383">
        <w:rPr>
          <w:rFonts w:ascii="inherit" w:eastAsia="Times New Roman" w:hAnsi="inherit" w:cs="Courier New"/>
          <w:color w:val="B9BDB6"/>
          <w:kern w:val="0"/>
          <w:sz w:val="20"/>
          <w:szCs w:val="20"/>
          <w:lang w:eastAsia="en-IN"/>
          <w14:ligatures w14:val="none"/>
        </w:rPr>
        <w:t>1,1) NOT NULL,</w:t>
      </w:r>
    </w:p>
    <w:p w14:paraId="4C72458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DepartmentId</w:t>
      </w:r>
      <w:proofErr w:type="spellEnd"/>
      <w:r w:rsidRPr="00A33383">
        <w:rPr>
          <w:rFonts w:ascii="inherit" w:eastAsia="Times New Roman" w:hAnsi="inherit" w:cs="Courier New"/>
          <w:color w:val="B9BDB6"/>
          <w:kern w:val="0"/>
          <w:sz w:val="20"/>
          <w:szCs w:val="20"/>
          <w:lang w:eastAsia="en-IN"/>
          <w14:ligatures w14:val="none"/>
        </w:rPr>
        <w:t>] [int] NOT NULL,</w:t>
      </w:r>
    </w:p>
    <w:p w14:paraId="56E191E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[Name] [varchar</w:t>
      </w:r>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100) NOT NULL,</w:t>
      </w:r>
    </w:p>
    <w:p w14:paraId="26A7003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[Designation] [varchar</w:t>
      </w:r>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25) NOT NULL,</w:t>
      </w:r>
    </w:p>
    <w:p w14:paraId="6FBF374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CONSTRAINT [</w:t>
      </w:r>
      <w:proofErr w:type="spellStart"/>
      <w:r w:rsidRPr="00A33383">
        <w:rPr>
          <w:rFonts w:ascii="inherit" w:eastAsia="Times New Roman" w:hAnsi="inherit" w:cs="Courier New"/>
          <w:color w:val="B9BDB6"/>
          <w:kern w:val="0"/>
          <w:sz w:val="20"/>
          <w:szCs w:val="20"/>
          <w:lang w:eastAsia="en-IN"/>
          <w14:ligatures w14:val="none"/>
        </w:rPr>
        <w:t>PK_Employee</w:t>
      </w:r>
      <w:proofErr w:type="spellEnd"/>
      <w:r w:rsidRPr="00A33383">
        <w:rPr>
          <w:rFonts w:ascii="inherit" w:eastAsia="Times New Roman" w:hAnsi="inherit" w:cs="Courier New"/>
          <w:color w:val="B9BDB6"/>
          <w:kern w:val="0"/>
          <w:sz w:val="20"/>
          <w:szCs w:val="20"/>
          <w:lang w:eastAsia="en-IN"/>
          <w14:ligatures w14:val="none"/>
        </w:rPr>
        <w:t xml:space="preserve">] PRIMARY KEY CLUSTERED </w:t>
      </w:r>
    </w:p>
    <w:p w14:paraId="15B7C88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4695A08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[Id] ASC</w:t>
      </w:r>
    </w:p>
    <w:p w14:paraId="753BB2E1"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gramStart"/>
      <w:r w:rsidRPr="00A33383">
        <w:rPr>
          <w:rFonts w:ascii="inherit" w:eastAsia="Times New Roman" w:hAnsi="inherit" w:cs="Courier New"/>
          <w:color w:val="B9BDB6"/>
          <w:kern w:val="0"/>
          <w:sz w:val="20"/>
          <w:szCs w:val="20"/>
          <w:lang w:eastAsia="en-IN"/>
          <w14:ligatures w14:val="none"/>
        </w:rPr>
        <w:t>)WITH</w:t>
      </w:r>
      <w:proofErr w:type="gramEnd"/>
      <w:r w:rsidRPr="00A33383">
        <w:rPr>
          <w:rFonts w:ascii="inherit" w:eastAsia="Times New Roman" w:hAnsi="inherit" w:cs="Courier New"/>
          <w:color w:val="B9BDB6"/>
          <w:kern w:val="0"/>
          <w:sz w:val="20"/>
          <w:szCs w:val="20"/>
          <w:lang w:eastAsia="en-IN"/>
          <w14:ligatures w14:val="none"/>
        </w:rPr>
        <w:t xml:space="preserve"> (PAD_INDEX = OFF, STATISTICS_NORECOMPUTE = OFF, IGNORE_DUP_KEY = OFF, ALLOW_ROW_LOCKS = ON, ALLOW_PAGE_LOCKS = ON) ON [PRIMARY]</w:t>
      </w:r>
    </w:p>
    <w:p w14:paraId="0E4A542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ON [PRIMARY]</w:t>
      </w:r>
    </w:p>
    <w:p w14:paraId="548B441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7DC02415"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GO</w:t>
      </w:r>
    </w:p>
    <w:p w14:paraId="4F3531E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46C7BFD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SET ANSI_PADDING OFF</w:t>
      </w:r>
    </w:p>
    <w:p w14:paraId="78173D9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GO</w:t>
      </w:r>
    </w:p>
    <w:p w14:paraId="2EA1F92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lastRenderedPageBreak/>
        <w:t xml:space="preserve"> </w:t>
      </w:r>
    </w:p>
    <w:p w14:paraId="16E05BC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ALTER TABLE [</w:t>
      </w:r>
      <w:proofErr w:type="spellStart"/>
      <w:r w:rsidRPr="00A33383">
        <w:rPr>
          <w:rFonts w:ascii="inherit" w:eastAsia="Times New Roman" w:hAnsi="inherit" w:cs="Courier New"/>
          <w:color w:val="B9BDB6"/>
          <w:kern w:val="0"/>
          <w:sz w:val="20"/>
          <w:szCs w:val="20"/>
          <w:lang w:eastAsia="en-IN"/>
          <w14:ligatures w14:val="none"/>
        </w:rPr>
        <w:t>dbo</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Employee]  WITH CHECK ADD  CONSTRAINT [</w:t>
      </w:r>
      <w:proofErr w:type="spellStart"/>
      <w:r w:rsidRPr="00A33383">
        <w:rPr>
          <w:rFonts w:ascii="inherit" w:eastAsia="Times New Roman" w:hAnsi="inherit" w:cs="Courier New"/>
          <w:color w:val="B9BDB6"/>
          <w:kern w:val="0"/>
          <w:sz w:val="20"/>
          <w:szCs w:val="20"/>
          <w:lang w:eastAsia="en-IN"/>
          <w14:ligatures w14:val="none"/>
        </w:rPr>
        <w:t>FK_Employee_Department</w:t>
      </w:r>
      <w:proofErr w:type="spellEnd"/>
      <w:r w:rsidRPr="00A33383">
        <w:rPr>
          <w:rFonts w:ascii="inherit" w:eastAsia="Times New Roman" w:hAnsi="inherit" w:cs="Courier New"/>
          <w:color w:val="B9BDB6"/>
          <w:kern w:val="0"/>
          <w:sz w:val="20"/>
          <w:szCs w:val="20"/>
          <w:lang w:eastAsia="en-IN"/>
          <w14:ligatures w14:val="none"/>
        </w:rPr>
        <w:t>] FOREIGN KEY([</w:t>
      </w:r>
      <w:proofErr w:type="spellStart"/>
      <w:r w:rsidRPr="00A33383">
        <w:rPr>
          <w:rFonts w:ascii="inherit" w:eastAsia="Times New Roman" w:hAnsi="inherit" w:cs="Courier New"/>
          <w:color w:val="B9BDB6"/>
          <w:kern w:val="0"/>
          <w:sz w:val="20"/>
          <w:szCs w:val="20"/>
          <w:lang w:eastAsia="en-IN"/>
          <w14:ligatures w14:val="none"/>
        </w:rPr>
        <w:t>DepartmentId</w:t>
      </w:r>
      <w:proofErr w:type="spellEnd"/>
      <w:r w:rsidRPr="00A33383">
        <w:rPr>
          <w:rFonts w:ascii="inherit" w:eastAsia="Times New Roman" w:hAnsi="inherit" w:cs="Courier New"/>
          <w:color w:val="B9BDB6"/>
          <w:kern w:val="0"/>
          <w:sz w:val="20"/>
          <w:szCs w:val="20"/>
          <w:lang w:eastAsia="en-IN"/>
          <w14:ligatures w14:val="none"/>
        </w:rPr>
        <w:t>])</w:t>
      </w:r>
    </w:p>
    <w:p w14:paraId="382CEE5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REFERENCES [</w:t>
      </w:r>
      <w:proofErr w:type="spellStart"/>
      <w:r w:rsidRPr="00A33383">
        <w:rPr>
          <w:rFonts w:ascii="inherit" w:eastAsia="Times New Roman" w:hAnsi="inherit" w:cs="Courier New"/>
          <w:color w:val="B9BDB6"/>
          <w:kern w:val="0"/>
          <w:sz w:val="20"/>
          <w:szCs w:val="20"/>
          <w:lang w:eastAsia="en-IN"/>
          <w14:ligatures w14:val="none"/>
        </w:rPr>
        <w:t>dbo</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Department] ([Id])</w:t>
      </w:r>
    </w:p>
    <w:p w14:paraId="2EC0DA7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GO</w:t>
      </w:r>
    </w:p>
    <w:p w14:paraId="378A1D6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4896391A"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ALTER TABLE [</w:t>
      </w:r>
      <w:proofErr w:type="spellStart"/>
      <w:r w:rsidRPr="00A33383">
        <w:rPr>
          <w:rFonts w:ascii="inherit" w:eastAsia="Times New Roman" w:hAnsi="inherit" w:cs="Courier New"/>
          <w:color w:val="B9BDB6"/>
          <w:kern w:val="0"/>
          <w:sz w:val="20"/>
          <w:szCs w:val="20"/>
          <w:lang w:eastAsia="en-IN"/>
          <w14:ligatures w14:val="none"/>
        </w:rPr>
        <w:t>dbo</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Employee] CHECK CONSTRAINT [</w:t>
      </w:r>
      <w:proofErr w:type="spellStart"/>
      <w:r w:rsidRPr="00A33383">
        <w:rPr>
          <w:rFonts w:ascii="inherit" w:eastAsia="Times New Roman" w:hAnsi="inherit" w:cs="Courier New"/>
          <w:color w:val="B9BDB6"/>
          <w:kern w:val="0"/>
          <w:sz w:val="20"/>
          <w:szCs w:val="20"/>
          <w:lang w:eastAsia="en-IN"/>
          <w14:ligatures w14:val="none"/>
        </w:rPr>
        <w:t>FK_Employee_Department</w:t>
      </w:r>
      <w:proofErr w:type="spellEnd"/>
      <w:r w:rsidRPr="00A33383">
        <w:rPr>
          <w:rFonts w:ascii="inherit" w:eastAsia="Times New Roman" w:hAnsi="inherit" w:cs="Courier New"/>
          <w:color w:val="B9BDB6"/>
          <w:kern w:val="0"/>
          <w:sz w:val="20"/>
          <w:szCs w:val="20"/>
          <w:lang w:eastAsia="en-IN"/>
          <w14:ligatures w14:val="none"/>
        </w:rPr>
        <w:t>]</w:t>
      </w:r>
    </w:p>
    <w:p w14:paraId="461987F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A33383">
        <w:rPr>
          <w:rFonts w:ascii="inherit" w:eastAsia="Times New Roman" w:hAnsi="inherit" w:cs="Courier New"/>
          <w:color w:val="B9BDB6"/>
          <w:kern w:val="0"/>
          <w:sz w:val="20"/>
          <w:szCs w:val="20"/>
          <w:lang w:eastAsia="en-IN"/>
          <w14:ligatures w14:val="none"/>
        </w:rPr>
        <w:t>GO</w:t>
      </w:r>
    </w:p>
    <w:p w14:paraId="5C82E42D"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Entity Framework Core Database Connection String</w:t>
      </w:r>
    </w:p>
    <w:p w14:paraId="24788870"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A database connection string contains information about a data source which is a database engine, as well as the information necessary to connect to it. Entity Framework Core needs connection string to communicate with the database and perform database operations like creating records, reading records and so on. We can easily find the </w:t>
      </w:r>
      <w:r w:rsidRPr="00A33383">
        <w:rPr>
          <w:rFonts w:ascii="Lora" w:eastAsia="Times New Roman" w:hAnsi="Lora" w:cs="Times New Roman"/>
          <w:b/>
          <w:bCs/>
          <w:color w:val="2A2A2A"/>
          <w:kern w:val="0"/>
          <w:sz w:val="27"/>
          <w:szCs w:val="27"/>
          <w:lang w:eastAsia="en-IN"/>
          <w14:ligatures w14:val="none"/>
        </w:rPr>
        <w:t>Database Connection String</w:t>
      </w:r>
      <w:r w:rsidRPr="00A33383">
        <w:rPr>
          <w:rFonts w:ascii="Lora" w:eastAsia="Times New Roman" w:hAnsi="Lora" w:cs="Times New Roman"/>
          <w:color w:val="2A2A2A"/>
          <w:kern w:val="0"/>
          <w:sz w:val="27"/>
          <w:szCs w:val="27"/>
          <w:lang w:eastAsia="en-IN"/>
          <w14:ligatures w14:val="none"/>
        </w:rPr>
        <w:t> by opening the </w:t>
      </w:r>
      <w:r w:rsidRPr="00A33383">
        <w:rPr>
          <w:rFonts w:ascii="Lora" w:eastAsia="Times New Roman" w:hAnsi="Lora" w:cs="Times New Roman"/>
          <w:color w:val="2A2A2A"/>
          <w:kern w:val="0"/>
          <w:sz w:val="27"/>
          <w:szCs w:val="27"/>
          <w:shd w:val="clear" w:color="auto" w:fill="D9FCF1"/>
          <w:lang w:eastAsia="en-IN"/>
          <w14:ligatures w14:val="none"/>
        </w:rPr>
        <w:t xml:space="preserve">SQL </w:t>
      </w:r>
      <w:proofErr w:type="spellStart"/>
      <w:r w:rsidRPr="00A33383">
        <w:rPr>
          <w:rFonts w:ascii="Lora" w:eastAsia="Times New Roman" w:hAnsi="Lora" w:cs="Times New Roman"/>
          <w:color w:val="2A2A2A"/>
          <w:kern w:val="0"/>
          <w:sz w:val="27"/>
          <w:szCs w:val="27"/>
          <w:shd w:val="clear" w:color="auto" w:fill="D9FCF1"/>
          <w:lang w:eastAsia="en-IN"/>
          <w14:ligatures w14:val="none"/>
        </w:rPr>
        <w:t>Sever</w:t>
      </w:r>
      <w:proofErr w:type="spellEnd"/>
      <w:r w:rsidRPr="00A33383">
        <w:rPr>
          <w:rFonts w:ascii="Lora" w:eastAsia="Times New Roman" w:hAnsi="Lora" w:cs="Times New Roman"/>
          <w:color w:val="2A2A2A"/>
          <w:kern w:val="0"/>
          <w:sz w:val="27"/>
          <w:szCs w:val="27"/>
          <w:shd w:val="clear" w:color="auto" w:fill="D9FCF1"/>
          <w:lang w:eastAsia="en-IN"/>
          <w14:ligatures w14:val="none"/>
        </w:rPr>
        <w:t xml:space="preserve"> Object Explorer</w:t>
      </w:r>
      <w:r w:rsidRPr="00A33383">
        <w:rPr>
          <w:rFonts w:ascii="Lora" w:eastAsia="Times New Roman" w:hAnsi="Lora" w:cs="Times New Roman"/>
          <w:color w:val="2A2A2A"/>
          <w:kern w:val="0"/>
          <w:sz w:val="27"/>
          <w:szCs w:val="27"/>
          <w:lang w:eastAsia="en-IN"/>
          <w14:ligatures w14:val="none"/>
        </w:rPr>
        <w:t> then right click on the database to open the “Properties” options. Select it.</w:t>
      </w:r>
    </w:p>
    <w:p w14:paraId="3F16EE5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In the properties window find the </w:t>
      </w:r>
      <w:r w:rsidRPr="00A33383">
        <w:rPr>
          <w:rFonts w:ascii="Lora" w:eastAsia="Times New Roman" w:hAnsi="Lora" w:cs="Times New Roman"/>
          <w:color w:val="2A2A2A"/>
          <w:kern w:val="0"/>
          <w:sz w:val="27"/>
          <w:szCs w:val="27"/>
          <w:u w:val="single"/>
          <w:lang w:eastAsia="en-IN"/>
          <w14:ligatures w14:val="none"/>
        </w:rPr>
        <w:t>Connection String</w:t>
      </w:r>
      <w:r w:rsidRPr="00A33383">
        <w:rPr>
          <w:rFonts w:ascii="Lora" w:eastAsia="Times New Roman" w:hAnsi="Lora" w:cs="Times New Roman"/>
          <w:color w:val="2A2A2A"/>
          <w:kern w:val="0"/>
          <w:sz w:val="27"/>
          <w:szCs w:val="27"/>
          <w:lang w:eastAsia="en-IN"/>
          <w14:ligatures w14:val="none"/>
        </w:rPr>
        <w:t xml:space="preserve"> field and simply copy </w:t>
      </w:r>
      <w:proofErr w:type="gramStart"/>
      <w:r w:rsidRPr="00A33383">
        <w:rPr>
          <w:rFonts w:ascii="Lora" w:eastAsia="Times New Roman" w:hAnsi="Lora" w:cs="Times New Roman"/>
          <w:color w:val="2A2A2A"/>
          <w:kern w:val="0"/>
          <w:sz w:val="27"/>
          <w:szCs w:val="27"/>
          <w:lang w:eastAsia="en-IN"/>
          <w14:ligatures w14:val="none"/>
        </w:rPr>
        <w:t>it’s</w:t>
      </w:r>
      <w:proofErr w:type="gramEnd"/>
      <w:r w:rsidRPr="00A33383">
        <w:rPr>
          <w:rFonts w:ascii="Lora" w:eastAsia="Times New Roman" w:hAnsi="Lora" w:cs="Times New Roman"/>
          <w:color w:val="2A2A2A"/>
          <w:kern w:val="0"/>
          <w:sz w:val="27"/>
          <w:szCs w:val="27"/>
          <w:lang w:eastAsia="en-IN"/>
          <w14:ligatures w14:val="none"/>
        </w:rPr>
        <w:t xml:space="preserve"> value from there. We have shown this in the below video.</w:t>
      </w:r>
    </w:p>
    <w:p w14:paraId="6DC2DF57"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Times New Roman" w:eastAsia="Times New Roman" w:hAnsi="Times New Roman" w:cs="Times New Roman"/>
          <w:noProof/>
          <w:kern w:val="0"/>
          <w:lang w:eastAsia="en-IN"/>
          <w14:ligatures w14:val="none"/>
        </w:rPr>
        <w:lastRenderedPageBreak/>
        <w:drawing>
          <wp:inline distT="0" distB="0" distL="0" distR="0" wp14:anchorId="346ACC17" wp14:editId="00246D98">
            <wp:extent cx="5621655" cy="5808345"/>
            <wp:effectExtent l="0" t="0" r="0" b="1905"/>
            <wp:docPr id="202" name="Picture 38" descr="entity framework cor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ntity framework core connection str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1655" cy="5808345"/>
                    </a:xfrm>
                    <a:prstGeom prst="rect">
                      <a:avLst/>
                    </a:prstGeom>
                    <a:noFill/>
                    <a:ln>
                      <a:noFill/>
                    </a:ln>
                  </pic:spPr>
                </pic:pic>
              </a:graphicData>
            </a:graphic>
          </wp:inline>
        </w:drawing>
      </w:r>
    </w:p>
    <w:p w14:paraId="67FEF4F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Database Connection String in our case is:</w:t>
      </w:r>
    </w:p>
    <w:p w14:paraId="3B091C1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A33383">
        <w:rPr>
          <w:rFonts w:ascii="inherit" w:eastAsia="Times New Roman" w:hAnsi="inherit" w:cs="Courier New"/>
          <w:color w:val="B9BDB6"/>
          <w:kern w:val="0"/>
          <w:sz w:val="20"/>
          <w:szCs w:val="20"/>
          <w:lang w:eastAsia="en-IN"/>
          <w14:ligatures w14:val="none"/>
        </w:rPr>
        <w:t>Server=</w:t>
      </w:r>
      <w:proofErr w:type="spellStart"/>
      <w:proofErr w:type="gramStart"/>
      <w:r w:rsidRPr="00A33383">
        <w:rPr>
          <w:rFonts w:ascii="inherit" w:eastAsia="Times New Roman" w:hAnsi="inherit" w:cs="Courier New"/>
          <w:color w:val="B9BDB6"/>
          <w:kern w:val="0"/>
          <w:sz w:val="20"/>
          <w:szCs w:val="20"/>
          <w:lang w:eastAsia="en-IN"/>
          <w14:ligatures w14:val="none"/>
        </w:rPr>
        <w:t>vaio;Database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Company;Trusted_Connection</w:t>
      </w:r>
      <w:proofErr w:type="spellEnd"/>
      <w:r w:rsidRPr="00A33383">
        <w:rPr>
          <w:rFonts w:ascii="inherit" w:eastAsia="Times New Roman" w:hAnsi="inherit" w:cs="Courier New"/>
          <w:color w:val="B9BDB6"/>
          <w:kern w:val="0"/>
          <w:sz w:val="20"/>
          <w:szCs w:val="20"/>
          <w:lang w:eastAsia="en-IN"/>
          <w14:ligatures w14:val="none"/>
        </w:rPr>
        <w:t>=True;</w:t>
      </w:r>
    </w:p>
    <w:p w14:paraId="6786C50A" w14:textId="77777777" w:rsidR="00A33383" w:rsidRPr="00A33383" w:rsidRDefault="00A33383" w:rsidP="00A33383">
      <w:pPr>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A33383">
        <w:rPr>
          <w:rFonts w:ascii="Times New Roman" w:eastAsia="Times New Roman" w:hAnsi="Times New Roman" w:cs="Times New Roman"/>
          <w:kern w:val="0"/>
          <w:bdr w:val="none" w:sz="0" w:space="0" w:color="auto" w:frame="1"/>
          <w:lang w:eastAsia="en-IN"/>
          <w14:ligatures w14:val="none"/>
        </w:rPr>
        <w:fldChar w:fldCharType="begin"/>
      </w:r>
      <w:r w:rsidRPr="00A33383">
        <w:rPr>
          <w:rFonts w:ascii="Times New Roman" w:eastAsia="Times New Roman" w:hAnsi="Times New Roman" w:cs="Times New Roman"/>
          <w:kern w:val="0"/>
          <w:bdr w:val="none" w:sz="0" w:space="0" w:color="auto" w:frame="1"/>
          <w:lang w:eastAsia="en-IN"/>
          <w14:ligatures w14:val="none"/>
        </w:rPr>
        <w:instrText>HYPERLINK "https://go.ezodn.com/ads/charity/proxy?p_id=2733bda2-0a9e-4c3e-6487-af8d1ab44bda&amp;d_id=122531&amp;imp_id=508694815016891&amp;c_id=1134&amp;l_id=10016&amp;url=https%3A%2F%2Fjoinourvillage.org%2Fdonate%2F&amp;ffid=1&amp;co=IN"</w:instrText>
      </w:r>
      <w:r w:rsidRPr="00A33383">
        <w:rPr>
          <w:rFonts w:ascii="Times New Roman" w:eastAsia="Times New Roman" w:hAnsi="Times New Roman" w:cs="Times New Roman"/>
          <w:kern w:val="0"/>
          <w:bdr w:val="none" w:sz="0" w:space="0" w:color="auto" w:frame="1"/>
          <w:lang w:eastAsia="en-IN"/>
          <w14:ligatures w14:val="none"/>
        </w:rPr>
      </w:r>
      <w:r w:rsidRPr="00A33383">
        <w:rPr>
          <w:rFonts w:ascii="Times New Roman" w:eastAsia="Times New Roman" w:hAnsi="Times New Roman" w:cs="Times New Roman"/>
          <w:kern w:val="0"/>
          <w:bdr w:val="none" w:sz="0" w:space="0" w:color="auto" w:frame="1"/>
          <w:lang w:eastAsia="en-IN"/>
          <w14:ligatures w14:val="none"/>
        </w:rPr>
        <w:fldChar w:fldCharType="separate"/>
      </w:r>
    </w:p>
    <w:p w14:paraId="3841FD0E" w14:textId="77777777" w:rsidR="00A33383" w:rsidRPr="00A33383" w:rsidRDefault="00A33383" w:rsidP="00A33383">
      <w:pPr>
        <w:spacing w:before="225" w:after="225" w:line="0" w:lineRule="atLeast"/>
        <w:jc w:val="center"/>
        <w:rPr>
          <w:rFonts w:ascii="Times New Roman" w:eastAsia="Times New Roman" w:hAnsi="Times New Roman" w:cs="Times New Roman"/>
          <w:kern w:val="0"/>
          <w:lang w:eastAsia="en-IN"/>
          <w14:ligatures w14:val="none"/>
        </w:rPr>
      </w:pPr>
      <w:r w:rsidRPr="00A33383">
        <w:rPr>
          <w:rFonts w:ascii="Times New Roman" w:eastAsia="Times New Roman" w:hAnsi="Times New Roman" w:cs="Times New Roman"/>
          <w:b/>
          <w:bCs/>
          <w:color w:val="C72730"/>
          <w:kern w:val="0"/>
          <w:sz w:val="30"/>
          <w:szCs w:val="30"/>
          <w:u w:val="single"/>
          <w:bdr w:val="none" w:sz="0" w:space="0" w:color="auto" w:frame="1"/>
          <w:lang w:eastAsia="en-IN"/>
          <w14:ligatures w14:val="none"/>
        </w:rPr>
        <w:t>×</w:t>
      </w:r>
    </w:p>
    <w:p w14:paraId="5695D58E" w14:textId="77777777" w:rsidR="00A33383" w:rsidRPr="00A33383" w:rsidRDefault="00A33383" w:rsidP="00A33383">
      <w:pPr>
        <w:spacing w:before="225" w:after="225" w:line="0" w:lineRule="atLeast"/>
        <w:jc w:val="center"/>
        <w:rPr>
          <w:rFonts w:ascii="Times New Roman" w:eastAsia="Times New Roman" w:hAnsi="Times New Roman" w:cs="Times New Roman"/>
          <w:kern w:val="0"/>
          <w:bdr w:val="none" w:sz="0" w:space="0" w:color="auto" w:frame="1"/>
          <w:lang w:eastAsia="en-IN"/>
          <w14:ligatures w14:val="none"/>
        </w:rPr>
      </w:pPr>
      <w:r w:rsidRPr="00A33383">
        <w:rPr>
          <w:rFonts w:ascii="Times New Roman" w:eastAsia="Times New Roman" w:hAnsi="Times New Roman" w:cs="Times New Roman"/>
          <w:kern w:val="0"/>
          <w:bdr w:val="none" w:sz="0" w:space="0" w:color="auto" w:frame="1"/>
          <w:lang w:eastAsia="en-IN"/>
          <w14:ligatures w14:val="none"/>
        </w:rPr>
        <w:fldChar w:fldCharType="end"/>
      </w:r>
    </w:p>
    <w:p w14:paraId="4D2E8FC3"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kern w:val="0"/>
          <w:sz w:val="18"/>
          <w:szCs w:val="18"/>
          <w:bdr w:val="single" w:sz="2" w:space="0" w:color="DDDDDD" w:frame="1"/>
          <w:lang w:eastAsia="en-IN"/>
          <w14:ligatures w14:val="none"/>
        </w:rPr>
        <w:drawing>
          <wp:inline distT="0" distB="0" distL="0" distR="0" wp14:anchorId="108D0E87" wp14:editId="0E730E44">
            <wp:extent cx="135255" cy="135255"/>
            <wp:effectExtent l="0" t="0" r="0" b="0"/>
            <wp:docPr id="203" name="Picture 3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A33383">
        <w:rPr>
          <w:rFonts w:ascii="Times New Roman" w:eastAsia="Times New Roman" w:hAnsi="Times New Roman" w:cs="Times New Roman"/>
          <w:kern w:val="0"/>
          <w:lang w:eastAsia="en-IN"/>
          <w14:ligatures w14:val="none"/>
        </w:rPr>
        <w:t xml:space="preserve">The connection string has following </w:t>
      </w:r>
      <w:proofErr w:type="spellStart"/>
      <w:proofErr w:type="gramStart"/>
      <w:r w:rsidRPr="00A33383">
        <w:rPr>
          <w:rFonts w:ascii="Times New Roman" w:eastAsia="Times New Roman" w:hAnsi="Times New Roman" w:cs="Times New Roman"/>
          <w:kern w:val="0"/>
          <w:lang w:eastAsia="en-IN"/>
          <w14:ligatures w14:val="none"/>
        </w:rPr>
        <w:t>informations</w:t>
      </w:r>
      <w:proofErr w:type="spellEnd"/>
      <w:proofErr w:type="gramEnd"/>
      <w:r w:rsidRPr="00A33383">
        <w:rPr>
          <w:rFonts w:ascii="Times New Roman" w:eastAsia="Times New Roman" w:hAnsi="Times New Roman" w:cs="Times New Roman"/>
          <w:kern w:val="0"/>
          <w:lang w:eastAsia="en-IN"/>
          <w14:ligatures w14:val="none"/>
        </w:rPr>
        <w:t>:</w:t>
      </w:r>
    </w:p>
    <w:p w14:paraId="0E4E0A41" w14:textId="77777777" w:rsidR="00A33383" w:rsidRPr="00A33383" w:rsidRDefault="00A33383" w:rsidP="00A33383">
      <w:pPr>
        <w:numPr>
          <w:ilvl w:val="0"/>
          <w:numId w:val="10"/>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Database server name is given as </w:t>
      </w:r>
      <w:r w:rsidRPr="00A33383">
        <w:rPr>
          <w:rFonts w:ascii="Lora" w:eastAsia="Times New Roman" w:hAnsi="Lora" w:cs="Times New Roman"/>
          <w:color w:val="2A2A2A"/>
          <w:kern w:val="0"/>
          <w:sz w:val="27"/>
          <w:szCs w:val="27"/>
          <w:shd w:val="clear" w:color="auto" w:fill="D9FCF1"/>
          <w:lang w:eastAsia="en-IN"/>
          <w14:ligatures w14:val="none"/>
        </w:rPr>
        <w:t>Server=</w:t>
      </w:r>
      <w:proofErr w:type="spellStart"/>
      <w:r w:rsidRPr="00A33383">
        <w:rPr>
          <w:rFonts w:ascii="Lora" w:eastAsia="Times New Roman" w:hAnsi="Lora" w:cs="Times New Roman"/>
          <w:color w:val="2A2A2A"/>
          <w:kern w:val="0"/>
          <w:sz w:val="27"/>
          <w:szCs w:val="27"/>
          <w:shd w:val="clear" w:color="auto" w:fill="D9FCF1"/>
          <w:lang w:eastAsia="en-IN"/>
          <w14:ligatures w14:val="none"/>
        </w:rPr>
        <w:t>vaio</w:t>
      </w:r>
      <w:proofErr w:type="spellEnd"/>
      <w:r w:rsidRPr="00A33383">
        <w:rPr>
          <w:rFonts w:ascii="Lora" w:eastAsia="Times New Roman" w:hAnsi="Lora" w:cs="Times New Roman"/>
          <w:color w:val="2A2A2A"/>
          <w:kern w:val="0"/>
          <w:sz w:val="27"/>
          <w:szCs w:val="27"/>
          <w:lang w:eastAsia="en-IN"/>
          <w14:ligatures w14:val="none"/>
        </w:rPr>
        <w:t>.</w:t>
      </w:r>
    </w:p>
    <w:p w14:paraId="62EC0DFE" w14:textId="77777777" w:rsidR="00A33383" w:rsidRPr="00A33383" w:rsidRDefault="00A33383" w:rsidP="00A33383">
      <w:pPr>
        <w:numPr>
          <w:ilvl w:val="0"/>
          <w:numId w:val="10"/>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shd w:val="clear" w:color="auto" w:fill="D9FCF1"/>
          <w:lang w:eastAsia="en-IN"/>
          <w14:ligatures w14:val="none"/>
        </w:rPr>
        <w:t>Database=Company</w:t>
      </w:r>
      <w:r w:rsidRPr="00A33383">
        <w:rPr>
          <w:rFonts w:ascii="Lora" w:eastAsia="Times New Roman" w:hAnsi="Lora" w:cs="Times New Roman"/>
          <w:color w:val="2A2A2A"/>
          <w:kern w:val="0"/>
          <w:sz w:val="27"/>
          <w:szCs w:val="27"/>
          <w:lang w:eastAsia="en-IN"/>
          <w14:ligatures w14:val="none"/>
        </w:rPr>
        <w:t> is the name of the database.</w:t>
      </w:r>
    </w:p>
    <w:p w14:paraId="14E1B3D3" w14:textId="77777777" w:rsidR="00A33383" w:rsidRPr="00A33383" w:rsidRDefault="00A33383" w:rsidP="00A33383">
      <w:pPr>
        <w:numPr>
          <w:ilvl w:val="0"/>
          <w:numId w:val="10"/>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spellStart"/>
      <w:r w:rsidRPr="00A33383">
        <w:rPr>
          <w:rFonts w:ascii="Lora" w:eastAsia="Times New Roman" w:hAnsi="Lora" w:cs="Times New Roman"/>
          <w:color w:val="2A2A2A"/>
          <w:kern w:val="0"/>
          <w:sz w:val="27"/>
          <w:szCs w:val="27"/>
          <w:shd w:val="clear" w:color="auto" w:fill="D9FCF1"/>
          <w:lang w:eastAsia="en-IN"/>
          <w14:ligatures w14:val="none"/>
        </w:rPr>
        <w:t>Trusted_Connection</w:t>
      </w:r>
      <w:proofErr w:type="spellEnd"/>
      <w:r w:rsidRPr="00A33383">
        <w:rPr>
          <w:rFonts w:ascii="Lora" w:eastAsia="Times New Roman" w:hAnsi="Lora" w:cs="Times New Roman"/>
          <w:color w:val="2A2A2A"/>
          <w:kern w:val="0"/>
          <w:sz w:val="27"/>
          <w:szCs w:val="27"/>
          <w:shd w:val="clear" w:color="auto" w:fill="D9FCF1"/>
          <w:lang w:eastAsia="en-IN"/>
          <w14:ligatures w14:val="none"/>
        </w:rPr>
        <w:t>=True</w:t>
      </w:r>
      <w:r w:rsidRPr="00A33383">
        <w:rPr>
          <w:rFonts w:ascii="Lora" w:eastAsia="Times New Roman" w:hAnsi="Lora" w:cs="Times New Roman"/>
          <w:color w:val="2A2A2A"/>
          <w:kern w:val="0"/>
          <w:sz w:val="27"/>
          <w:szCs w:val="27"/>
          <w:lang w:eastAsia="en-IN"/>
          <w14:ligatures w14:val="none"/>
        </w:rPr>
        <w:t xml:space="preserve"> specifies the Windows authentication i.e. it will use Windows credentials to connect to the SQL Server. </w:t>
      </w:r>
      <w:r w:rsidRPr="00A33383">
        <w:rPr>
          <w:rFonts w:ascii="Lora" w:eastAsia="Times New Roman" w:hAnsi="Lora" w:cs="Times New Roman"/>
          <w:color w:val="2A2A2A"/>
          <w:kern w:val="0"/>
          <w:sz w:val="27"/>
          <w:szCs w:val="27"/>
          <w:lang w:eastAsia="en-IN"/>
          <w14:ligatures w14:val="none"/>
        </w:rPr>
        <w:lastRenderedPageBreak/>
        <w:t>On live servers we use </w:t>
      </w:r>
      <w:r w:rsidRPr="00A33383">
        <w:rPr>
          <w:rFonts w:ascii="Lora" w:eastAsia="Times New Roman" w:hAnsi="Lora" w:cs="Times New Roman"/>
          <w:color w:val="2A2A2A"/>
          <w:kern w:val="0"/>
          <w:sz w:val="27"/>
          <w:szCs w:val="27"/>
          <w:u w:val="single"/>
          <w:lang w:eastAsia="en-IN"/>
          <w14:ligatures w14:val="none"/>
        </w:rPr>
        <w:t>SQL Server Authentication</w:t>
      </w:r>
      <w:r w:rsidRPr="00A33383">
        <w:rPr>
          <w:rFonts w:ascii="Lora" w:eastAsia="Times New Roman" w:hAnsi="Lora" w:cs="Times New Roman"/>
          <w:color w:val="2A2A2A"/>
          <w:kern w:val="0"/>
          <w:sz w:val="27"/>
          <w:szCs w:val="27"/>
          <w:lang w:eastAsia="en-IN"/>
          <w14:ligatures w14:val="none"/>
        </w:rPr>
        <w:t xml:space="preserve"> which has an SQL Server </w:t>
      </w:r>
      <w:proofErr w:type="gramStart"/>
      <w:r w:rsidRPr="00A33383">
        <w:rPr>
          <w:rFonts w:ascii="Lora" w:eastAsia="Times New Roman" w:hAnsi="Lora" w:cs="Times New Roman"/>
          <w:color w:val="2A2A2A"/>
          <w:kern w:val="0"/>
          <w:sz w:val="27"/>
          <w:szCs w:val="27"/>
          <w:lang w:eastAsia="en-IN"/>
          <w14:ligatures w14:val="none"/>
        </w:rPr>
        <w:t>user name</w:t>
      </w:r>
      <w:proofErr w:type="gramEnd"/>
      <w:r w:rsidRPr="00A33383">
        <w:rPr>
          <w:rFonts w:ascii="Lora" w:eastAsia="Times New Roman" w:hAnsi="Lora" w:cs="Times New Roman"/>
          <w:color w:val="2A2A2A"/>
          <w:kern w:val="0"/>
          <w:sz w:val="27"/>
          <w:szCs w:val="27"/>
          <w:lang w:eastAsia="en-IN"/>
          <w14:ligatures w14:val="none"/>
        </w:rPr>
        <w:t xml:space="preserve"> and password.</w:t>
      </w:r>
    </w:p>
    <w:p w14:paraId="31BC645E"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.NET Core command-line interface (CLI) Scaffold Command</w:t>
      </w:r>
    </w:p>
    <w:p w14:paraId="23634543"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Now we run the </w:t>
      </w:r>
      <w:r w:rsidRPr="00A33383">
        <w:rPr>
          <w:rFonts w:ascii="Lora" w:eastAsia="Times New Roman" w:hAnsi="Lora" w:cs="Times New Roman"/>
          <w:color w:val="2A2A2A"/>
          <w:kern w:val="0"/>
          <w:sz w:val="27"/>
          <w:szCs w:val="27"/>
          <w:shd w:val="clear" w:color="auto" w:fill="D9FCF1"/>
          <w:lang w:eastAsia="en-IN"/>
          <w14:ligatures w14:val="none"/>
        </w:rPr>
        <w:t>CLI Scaffold Command</w:t>
      </w:r>
      <w:r w:rsidRPr="00A33383">
        <w:rPr>
          <w:rFonts w:ascii="Lora" w:eastAsia="Times New Roman" w:hAnsi="Lora" w:cs="Times New Roman"/>
          <w:color w:val="2A2A2A"/>
          <w:kern w:val="0"/>
          <w:sz w:val="27"/>
          <w:szCs w:val="27"/>
          <w:lang w:eastAsia="en-IN"/>
          <w14:ligatures w14:val="none"/>
        </w:rPr>
        <w:t> on the </w:t>
      </w:r>
      <w:r w:rsidRPr="00A33383">
        <w:rPr>
          <w:rFonts w:ascii="Lora" w:eastAsia="Times New Roman" w:hAnsi="Lora" w:cs="Times New Roman"/>
          <w:color w:val="2A2A2A"/>
          <w:kern w:val="0"/>
          <w:sz w:val="27"/>
          <w:szCs w:val="27"/>
          <w:u w:val="single"/>
          <w:lang w:eastAsia="en-IN"/>
          <w14:ligatures w14:val="none"/>
        </w:rPr>
        <w:t>Package Manager Console</w:t>
      </w:r>
      <w:r w:rsidRPr="00A33383">
        <w:rPr>
          <w:rFonts w:ascii="Lora" w:eastAsia="Times New Roman" w:hAnsi="Lora" w:cs="Times New Roman"/>
          <w:color w:val="2A2A2A"/>
          <w:kern w:val="0"/>
          <w:sz w:val="27"/>
          <w:szCs w:val="27"/>
          <w:lang w:eastAsia="en-IN"/>
          <w14:ligatures w14:val="none"/>
        </w:rPr>
        <w:t> window. Open this window from </w:t>
      </w:r>
      <w:r w:rsidRPr="00A33383">
        <w:rPr>
          <w:rFonts w:ascii="Lora" w:eastAsia="Times New Roman" w:hAnsi="Lora" w:cs="Times New Roman"/>
          <w:color w:val="2A2A2A"/>
          <w:kern w:val="0"/>
          <w:sz w:val="27"/>
          <w:szCs w:val="27"/>
          <w:shd w:val="clear" w:color="auto" w:fill="D9FCF1"/>
          <w:lang w:eastAsia="en-IN"/>
          <w14:ligatures w14:val="none"/>
        </w:rPr>
        <w:t xml:space="preserve">Tools </w:t>
      </w:r>
      <w:r w:rsidRPr="00A33383">
        <w:rPr>
          <w:rFonts w:ascii="Segoe UI Symbol" w:eastAsia="Times New Roman" w:hAnsi="Segoe UI Symbol" w:cs="Segoe UI Symbol"/>
          <w:color w:val="2A2A2A"/>
          <w:kern w:val="0"/>
          <w:sz w:val="27"/>
          <w:szCs w:val="27"/>
          <w:shd w:val="clear" w:color="auto" w:fill="D9FCF1"/>
          <w:lang w:eastAsia="en-IN"/>
          <w14:ligatures w14:val="none"/>
        </w:rPr>
        <w:t>➤</w:t>
      </w:r>
      <w:r w:rsidRPr="00A33383">
        <w:rPr>
          <w:rFonts w:ascii="Lora" w:eastAsia="Times New Roman" w:hAnsi="Lora" w:cs="Times New Roman"/>
          <w:color w:val="2A2A2A"/>
          <w:kern w:val="0"/>
          <w:sz w:val="27"/>
          <w:szCs w:val="27"/>
          <w:shd w:val="clear" w:color="auto" w:fill="D9FCF1"/>
          <w:lang w:eastAsia="en-IN"/>
          <w14:ligatures w14:val="none"/>
        </w:rPr>
        <w:t xml:space="preserve"> NuGet Package Manager </w:t>
      </w:r>
      <w:r w:rsidRPr="00A33383">
        <w:rPr>
          <w:rFonts w:ascii="Segoe UI Symbol" w:eastAsia="Times New Roman" w:hAnsi="Segoe UI Symbol" w:cs="Segoe UI Symbol"/>
          <w:color w:val="2A2A2A"/>
          <w:kern w:val="0"/>
          <w:sz w:val="27"/>
          <w:szCs w:val="27"/>
          <w:shd w:val="clear" w:color="auto" w:fill="D9FCF1"/>
          <w:lang w:eastAsia="en-IN"/>
          <w14:ligatures w14:val="none"/>
        </w:rPr>
        <w:t>➤</w:t>
      </w:r>
      <w:r w:rsidRPr="00A33383">
        <w:rPr>
          <w:rFonts w:ascii="Lora" w:eastAsia="Times New Roman" w:hAnsi="Lora" w:cs="Times New Roman"/>
          <w:color w:val="2A2A2A"/>
          <w:kern w:val="0"/>
          <w:sz w:val="27"/>
          <w:szCs w:val="27"/>
          <w:shd w:val="clear" w:color="auto" w:fill="D9FCF1"/>
          <w:lang w:eastAsia="en-IN"/>
          <w14:ligatures w14:val="none"/>
        </w:rPr>
        <w:t xml:space="preserve"> Package Manager Console</w:t>
      </w:r>
      <w:r w:rsidRPr="00A33383">
        <w:rPr>
          <w:rFonts w:ascii="Lora" w:eastAsia="Times New Roman" w:hAnsi="Lora" w:cs="Times New Roman"/>
          <w:color w:val="2A2A2A"/>
          <w:kern w:val="0"/>
          <w:sz w:val="27"/>
          <w:szCs w:val="27"/>
          <w:lang w:eastAsia="en-IN"/>
          <w14:ligatures w14:val="none"/>
        </w:rPr>
        <w:t> menu in Visual Studio.</w:t>
      </w:r>
    </w:p>
    <w:p w14:paraId="3264F062"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A33383">
        <w:rPr>
          <w:rFonts w:ascii="Lora" w:eastAsia="Times New Roman" w:hAnsi="Lora" w:cs="Times New Roman"/>
          <w:color w:val="0288D1"/>
          <w:kern w:val="0"/>
          <w:sz w:val="27"/>
          <w:szCs w:val="27"/>
          <w:lang w:eastAsia="en-IN"/>
          <w14:ligatures w14:val="none"/>
        </w:rPr>
        <w:t>Before running the command make sure you have </w:t>
      </w:r>
      <w:r w:rsidRPr="00A33383">
        <w:rPr>
          <w:rFonts w:ascii="Lora" w:eastAsia="Times New Roman" w:hAnsi="Lora" w:cs="Times New Roman"/>
          <w:color w:val="0288D1"/>
          <w:kern w:val="0"/>
          <w:sz w:val="27"/>
          <w:szCs w:val="27"/>
          <w:u w:val="single"/>
          <w:lang w:eastAsia="en-IN"/>
          <w14:ligatures w14:val="none"/>
        </w:rPr>
        <w:t>Install EF Core Tools</w:t>
      </w:r>
      <w:r w:rsidRPr="00A33383">
        <w:rPr>
          <w:rFonts w:ascii="Lora" w:eastAsia="Times New Roman" w:hAnsi="Lora" w:cs="Times New Roman"/>
          <w:color w:val="0288D1"/>
          <w:kern w:val="0"/>
          <w:sz w:val="27"/>
          <w:szCs w:val="27"/>
          <w:lang w:eastAsia="en-IN"/>
          <w14:ligatures w14:val="none"/>
        </w:rPr>
        <w:t> installed in your project. I have covered this on </w:t>
      </w:r>
      <w:hyperlink r:id="rId21" w:history="1">
        <w:r w:rsidRPr="00A33383">
          <w:rPr>
            <w:rFonts w:ascii="Lora" w:eastAsia="Times New Roman" w:hAnsi="Lora" w:cs="Times New Roman"/>
            <w:color w:val="C72730"/>
            <w:kern w:val="0"/>
            <w:sz w:val="27"/>
            <w:szCs w:val="27"/>
            <w:u w:val="single"/>
            <w:lang w:eastAsia="en-IN"/>
            <w14:ligatures w14:val="none"/>
          </w:rPr>
          <w:t>Installation of Entity Framework Core</w:t>
        </w:r>
      </w:hyperlink>
      <w:r w:rsidRPr="00A33383">
        <w:rPr>
          <w:rFonts w:ascii="Lora" w:eastAsia="Times New Roman" w:hAnsi="Lora" w:cs="Times New Roman"/>
          <w:color w:val="0288D1"/>
          <w:kern w:val="0"/>
          <w:sz w:val="27"/>
          <w:szCs w:val="27"/>
          <w:lang w:eastAsia="en-IN"/>
          <w14:ligatures w14:val="none"/>
        </w:rPr>
        <w:t> tutorial.</w:t>
      </w:r>
    </w:p>
    <w:p w14:paraId="6566BFA8"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command to run is shown below. Make sure to run this command from the directory of your project file.</w:t>
      </w:r>
    </w:p>
    <w:p w14:paraId="31D38AF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A33383">
        <w:rPr>
          <w:rFonts w:ascii="inherit" w:eastAsia="Times New Roman" w:hAnsi="inherit" w:cs="Courier New"/>
          <w:color w:val="B9BDB6"/>
          <w:kern w:val="0"/>
          <w:sz w:val="20"/>
          <w:szCs w:val="20"/>
          <w:lang w:eastAsia="en-IN"/>
          <w14:ligatures w14:val="none"/>
        </w:rPr>
        <w:t xml:space="preserve">PM&gt; dotnet </w:t>
      </w:r>
      <w:proofErr w:type="spellStart"/>
      <w:r w:rsidRPr="00A33383">
        <w:rPr>
          <w:rFonts w:ascii="inherit" w:eastAsia="Times New Roman" w:hAnsi="inherit" w:cs="Courier New"/>
          <w:color w:val="B9BDB6"/>
          <w:kern w:val="0"/>
          <w:sz w:val="20"/>
          <w:szCs w:val="20"/>
          <w:lang w:eastAsia="en-IN"/>
          <w14:ligatures w14:val="none"/>
        </w:rPr>
        <w:t>ef</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dbcontext</w:t>
      </w:r>
      <w:proofErr w:type="spellEnd"/>
      <w:r w:rsidRPr="00A33383">
        <w:rPr>
          <w:rFonts w:ascii="inherit" w:eastAsia="Times New Roman" w:hAnsi="inherit" w:cs="Courier New"/>
          <w:color w:val="B9BDB6"/>
          <w:kern w:val="0"/>
          <w:sz w:val="20"/>
          <w:szCs w:val="20"/>
          <w:lang w:eastAsia="en-IN"/>
          <w14:ligatures w14:val="none"/>
        </w:rPr>
        <w:t xml:space="preserve"> scaffold "Server=</w:t>
      </w:r>
      <w:proofErr w:type="spellStart"/>
      <w:proofErr w:type="gramStart"/>
      <w:r w:rsidRPr="00A33383">
        <w:rPr>
          <w:rFonts w:ascii="inherit" w:eastAsia="Times New Roman" w:hAnsi="inherit" w:cs="Courier New"/>
          <w:color w:val="B9BDB6"/>
          <w:kern w:val="0"/>
          <w:sz w:val="20"/>
          <w:szCs w:val="20"/>
          <w:lang w:eastAsia="en-IN"/>
          <w14:ligatures w14:val="none"/>
        </w:rPr>
        <w:t>vaio;Database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Company;Trusted_Connection</w:t>
      </w:r>
      <w:proofErr w:type="spellEnd"/>
      <w:r w:rsidRPr="00A33383">
        <w:rPr>
          <w:rFonts w:ascii="inherit" w:eastAsia="Times New Roman" w:hAnsi="inherit" w:cs="Courier New"/>
          <w:color w:val="B9BDB6"/>
          <w:kern w:val="0"/>
          <w:sz w:val="20"/>
          <w:szCs w:val="20"/>
          <w:lang w:eastAsia="en-IN"/>
          <w14:ligatures w14:val="none"/>
        </w:rPr>
        <w:t xml:space="preserve">=True;" </w:t>
      </w:r>
      <w:proofErr w:type="spellStart"/>
      <w:r w:rsidRPr="00A33383">
        <w:rPr>
          <w:rFonts w:ascii="inherit" w:eastAsia="Times New Roman" w:hAnsi="inherit" w:cs="Courier New"/>
          <w:color w:val="B9BDB6"/>
          <w:kern w:val="0"/>
          <w:sz w:val="20"/>
          <w:szCs w:val="20"/>
          <w:lang w:eastAsia="en-IN"/>
          <w14:ligatures w14:val="none"/>
        </w:rPr>
        <w:t>Microsoft.EntityFrameworkCore.SqlServer</w:t>
      </w:r>
      <w:proofErr w:type="spellEnd"/>
      <w:r w:rsidRPr="00A33383">
        <w:rPr>
          <w:rFonts w:ascii="inherit" w:eastAsia="Times New Roman" w:hAnsi="inherit" w:cs="Courier New"/>
          <w:color w:val="B9BDB6"/>
          <w:kern w:val="0"/>
          <w:sz w:val="20"/>
          <w:szCs w:val="20"/>
          <w:lang w:eastAsia="en-IN"/>
          <w14:ligatures w14:val="none"/>
        </w:rPr>
        <w:t xml:space="preserve"> -o Models</w:t>
      </w:r>
    </w:p>
    <w:p w14:paraId="1B87E886"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Note the following things:</w:t>
      </w:r>
    </w:p>
    <w:p w14:paraId="47F023A3" w14:textId="77777777" w:rsidR="00A33383" w:rsidRPr="00A33383" w:rsidRDefault="00A33383" w:rsidP="00A33383">
      <w:pPr>
        <w:numPr>
          <w:ilvl w:val="0"/>
          <w:numId w:val="1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Inside the quotation marks (“”) is the Database Connection String which is </w:t>
      </w:r>
      <w:r w:rsidRPr="00A33383">
        <w:rPr>
          <w:rFonts w:ascii="Lora" w:eastAsia="Times New Roman" w:hAnsi="Lora" w:cs="Times New Roman"/>
          <w:color w:val="2A2A2A"/>
          <w:kern w:val="0"/>
          <w:sz w:val="27"/>
          <w:szCs w:val="27"/>
          <w:u w:val="single"/>
          <w:lang w:eastAsia="en-IN"/>
          <w14:ligatures w14:val="none"/>
        </w:rPr>
        <w:t>Server=</w:t>
      </w:r>
      <w:proofErr w:type="spellStart"/>
      <w:proofErr w:type="gramStart"/>
      <w:r w:rsidRPr="00A33383">
        <w:rPr>
          <w:rFonts w:ascii="Lora" w:eastAsia="Times New Roman" w:hAnsi="Lora" w:cs="Times New Roman"/>
          <w:color w:val="2A2A2A"/>
          <w:kern w:val="0"/>
          <w:sz w:val="27"/>
          <w:szCs w:val="27"/>
          <w:u w:val="single"/>
          <w:lang w:eastAsia="en-IN"/>
          <w14:ligatures w14:val="none"/>
        </w:rPr>
        <w:t>vaio;Database</w:t>
      </w:r>
      <w:proofErr w:type="spellEnd"/>
      <w:proofErr w:type="gramEnd"/>
      <w:r w:rsidRPr="00A33383">
        <w:rPr>
          <w:rFonts w:ascii="Lora" w:eastAsia="Times New Roman" w:hAnsi="Lora" w:cs="Times New Roman"/>
          <w:color w:val="2A2A2A"/>
          <w:kern w:val="0"/>
          <w:sz w:val="27"/>
          <w:szCs w:val="27"/>
          <w:u w:val="single"/>
          <w:lang w:eastAsia="en-IN"/>
          <w14:ligatures w14:val="none"/>
        </w:rPr>
        <w:t>=</w:t>
      </w:r>
      <w:proofErr w:type="spellStart"/>
      <w:r w:rsidRPr="00A33383">
        <w:rPr>
          <w:rFonts w:ascii="Lora" w:eastAsia="Times New Roman" w:hAnsi="Lora" w:cs="Times New Roman"/>
          <w:color w:val="2A2A2A"/>
          <w:kern w:val="0"/>
          <w:sz w:val="27"/>
          <w:szCs w:val="27"/>
          <w:u w:val="single"/>
          <w:lang w:eastAsia="en-IN"/>
          <w14:ligatures w14:val="none"/>
        </w:rPr>
        <w:t>Company;Trusted_Connection</w:t>
      </w:r>
      <w:proofErr w:type="spellEnd"/>
      <w:r w:rsidRPr="00A33383">
        <w:rPr>
          <w:rFonts w:ascii="Lora" w:eastAsia="Times New Roman" w:hAnsi="Lora" w:cs="Times New Roman"/>
          <w:color w:val="2A2A2A"/>
          <w:kern w:val="0"/>
          <w:sz w:val="27"/>
          <w:szCs w:val="27"/>
          <w:u w:val="single"/>
          <w:lang w:eastAsia="en-IN"/>
          <w14:ligatures w14:val="none"/>
        </w:rPr>
        <w:t>=True;</w:t>
      </w:r>
      <w:r w:rsidRPr="00A33383">
        <w:rPr>
          <w:rFonts w:ascii="Lora" w:eastAsia="Times New Roman" w:hAnsi="Lora" w:cs="Times New Roman"/>
          <w:color w:val="2A2A2A"/>
          <w:kern w:val="0"/>
          <w:sz w:val="27"/>
          <w:szCs w:val="27"/>
          <w:lang w:eastAsia="en-IN"/>
          <w14:ligatures w14:val="none"/>
        </w:rPr>
        <w:t>. It may be different on your case.</w:t>
      </w:r>
    </w:p>
    <w:p w14:paraId="6293FE94" w14:textId="77777777" w:rsidR="00A33383" w:rsidRPr="00A33383" w:rsidRDefault="00A33383" w:rsidP="00A33383">
      <w:pPr>
        <w:numPr>
          <w:ilvl w:val="0"/>
          <w:numId w:val="1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spellStart"/>
      <w:proofErr w:type="gramStart"/>
      <w:r w:rsidRPr="00A33383">
        <w:rPr>
          <w:rFonts w:ascii="Lora" w:eastAsia="Times New Roman" w:hAnsi="Lora" w:cs="Times New Roman"/>
          <w:color w:val="2A2A2A"/>
          <w:kern w:val="0"/>
          <w:sz w:val="27"/>
          <w:szCs w:val="27"/>
          <w:shd w:val="clear" w:color="auto" w:fill="D9FCF1"/>
          <w:lang w:eastAsia="en-IN"/>
          <w14:ligatures w14:val="none"/>
        </w:rPr>
        <w:t>Microsoft.EntityFrameworkCore.SqlServer</w:t>
      </w:r>
      <w:proofErr w:type="spellEnd"/>
      <w:proofErr w:type="gramEnd"/>
      <w:r w:rsidRPr="00A33383">
        <w:rPr>
          <w:rFonts w:ascii="Lora" w:eastAsia="Times New Roman" w:hAnsi="Lora" w:cs="Times New Roman"/>
          <w:color w:val="2A2A2A"/>
          <w:kern w:val="0"/>
          <w:sz w:val="27"/>
          <w:szCs w:val="27"/>
          <w:shd w:val="clear" w:color="auto" w:fill="D9FCF1"/>
          <w:lang w:eastAsia="en-IN"/>
          <w14:ligatures w14:val="none"/>
        </w:rPr>
        <w:t>;</w:t>
      </w:r>
      <w:r w:rsidRPr="00A33383">
        <w:rPr>
          <w:rFonts w:ascii="Lora" w:eastAsia="Times New Roman" w:hAnsi="Lora" w:cs="Times New Roman"/>
          <w:color w:val="2A2A2A"/>
          <w:kern w:val="0"/>
          <w:sz w:val="27"/>
          <w:szCs w:val="27"/>
          <w:lang w:eastAsia="en-IN"/>
          <w14:ligatures w14:val="none"/>
        </w:rPr>
        <w:t> is the name of the provider for SQL Server.</w:t>
      </w:r>
    </w:p>
    <w:p w14:paraId="629A4FDA" w14:textId="77777777" w:rsidR="00A33383" w:rsidRPr="00A33383" w:rsidRDefault="00A33383" w:rsidP="00A33383">
      <w:pPr>
        <w:numPr>
          <w:ilvl w:val="0"/>
          <w:numId w:val="1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shd w:val="clear" w:color="auto" w:fill="D9FCF1"/>
          <w:lang w:eastAsia="en-IN"/>
          <w14:ligatures w14:val="none"/>
        </w:rPr>
        <w:t>-o Models</w:t>
      </w:r>
      <w:r w:rsidRPr="00A33383">
        <w:rPr>
          <w:rFonts w:ascii="Lora" w:eastAsia="Times New Roman" w:hAnsi="Lora" w:cs="Times New Roman"/>
          <w:color w:val="2A2A2A"/>
          <w:kern w:val="0"/>
          <w:sz w:val="27"/>
          <w:szCs w:val="27"/>
          <w:lang w:eastAsia="en-IN"/>
          <w14:ligatures w14:val="none"/>
        </w:rPr>
        <w:t> refers to the directory name where all the classes will be generated. Here it is the Models folder.</w:t>
      </w:r>
    </w:p>
    <w:p w14:paraId="54F6411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The command will take nearly 10 to 20 seconds to </w:t>
      </w:r>
      <w:proofErr w:type="gramStart"/>
      <w:r w:rsidRPr="00A33383">
        <w:rPr>
          <w:rFonts w:ascii="Lora" w:eastAsia="Times New Roman" w:hAnsi="Lora" w:cs="Times New Roman"/>
          <w:color w:val="2A2A2A"/>
          <w:kern w:val="0"/>
          <w:sz w:val="27"/>
          <w:szCs w:val="27"/>
          <w:lang w:eastAsia="en-IN"/>
          <w14:ligatures w14:val="none"/>
        </w:rPr>
        <w:t>execute</w:t>
      </w:r>
      <w:proofErr w:type="gramEnd"/>
      <w:r w:rsidRPr="00A33383">
        <w:rPr>
          <w:rFonts w:ascii="Lora" w:eastAsia="Times New Roman" w:hAnsi="Lora" w:cs="Times New Roman"/>
          <w:color w:val="2A2A2A"/>
          <w:kern w:val="0"/>
          <w:sz w:val="27"/>
          <w:szCs w:val="27"/>
          <w:lang w:eastAsia="en-IN"/>
          <w14:ligatures w14:val="none"/>
        </w:rPr>
        <w:t xml:space="preserve"> and it will generate the context &amp; entity model classes inside the Models folder.</w:t>
      </w:r>
    </w:p>
    <w:p w14:paraId="062C534C" w14:textId="77777777" w:rsidR="00A33383" w:rsidRPr="00A33383" w:rsidRDefault="00A33383" w:rsidP="00A33383">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A33383">
        <w:rPr>
          <w:rFonts w:ascii="Lora" w:eastAsia="Times New Roman" w:hAnsi="Lora" w:cs="Times New Roman"/>
          <w:color w:val="242424"/>
          <w:kern w:val="0"/>
          <w:sz w:val="30"/>
          <w:szCs w:val="30"/>
          <w:lang w:eastAsia="en-IN"/>
          <w14:ligatures w14:val="none"/>
        </w:rPr>
        <w:t>Context &amp; Entity Classes</w:t>
      </w:r>
    </w:p>
    <w:p w14:paraId="6D843DB5"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will find the context &amp; entity classes generated by DOT NET inside the Models folder.</w:t>
      </w:r>
    </w:p>
    <w:p w14:paraId="05404451" w14:textId="2C0FFE63"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w:lastRenderedPageBreak/>
        <mc:AlternateContent>
          <mc:Choice Requires="wps">
            <w:drawing>
              <wp:inline distT="0" distB="0" distL="0" distR="0" wp14:anchorId="6EF6F18A" wp14:editId="129D3F4A">
                <wp:extent cx="304800" cy="304800"/>
                <wp:effectExtent l="0" t="0" r="0" b="0"/>
                <wp:docPr id="352997462" name="AutoShape 204" descr="Database-First approach in Entity Framework Core entity database context clas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65120" id="AutoShape 204" o:spid="_x0000_s1026" alt="Database-First approach in Entity Framework Core entity database context clas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186B1FA4" wp14:editId="7380B797">
            <wp:extent cx="2943225" cy="2686050"/>
            <wp:effectExtent l="0" t="0" r="9525" b="0"/>
            <wp:docPr id="1019518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25" cy="2686050"/>
                    </a:xfrm>
                    <a:prstGeom prst="rect">
                      <a:avLst/>
                    </a:prstGeom>
                    <a:noFill/>
                  </pic:spPr>
                </pic:pic>
              </a:graphicData>
            </a:graphic>
          </wp:inline>
        </w:drawing>
      </w:r>
    </w:p>
    <w:p w14:paraId="0D8978C6"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2 entity Classes created are the </w:t>
      </w:r>
      <w:proofErr w:type="spellStart"/>
      <w:r w:rsidRPr="00A33383">
        <w:rPr>
          <w:rFonts w:ascii="Courier New" w:eastAsia="Times New Roman" w:hAnsi="Courier New" w:cs="Courier New"/>
          <w:color w:val="333333"/>
          <w:kern w:val="0"/>
          <w:sz w:val="23"/>
          <w:szCs w:val="23"/>
          <w:shd w:val="clear" w:color="auto" w:fill="F1F1F1"/>
          <w:lang w:eastAsia="en-IN"/>
          <w14:ligatures w14:val="none"/>
        </w:rPr>
        <w:t>Employee.cs</w:t>
      </w:r>
      <w:proofErr w:type="spellEnd"/>
      <w:r w:rsidRPr="00A33383">
        <w:rPr>
          <w:rFonts w:ascii="Lora" w:eastAsia="Times New Roman" w:hAnsi="Lora" w:cs="Times New Roman"/>
          <w:color w:val="2A2A2A"/>
          <w:kern w:val="0"/>
          <w:sz w:val="27"/>
          <w:szCs w:val="27"/>
          <w:lang w:eastAsia="en-IN"/>
          <w14:ligatures w14:val="none"/>
        </w:rPr>
        <w:t> &amp; </w:t>
      </w:r>
      <w:proofErr w:type="spellStart"/>
      <w:r w:rsidRPr="00A33383">
        <w:rPr>
          <w:rFonts w:ascii="Courier New" w:eastAsia="Times New Roman" w:hAnsi="Courier New" w:cs="Courier New"/>
          <w:color w:val="333333"/>
          <w:kern w:val="0"/>
          <w:sz w:val="23"/>
          <w:szCs w:val="23"/>
          <w:shd w:val="clear" w:color="auto" w:fill="F1F1F1"/>
          <w:lang w:eastAsia="en-IN"/>
          <w14:ligatures w14:val="none"/>
        </w:rPr>
        <w:t>Department.cs</w:t>
      </w:r>
      <w:proofErr w:type="spellEnd"/>
      <w:r w:rsidRPr="00A33383">
        <w:rPr>
          <w:rFonts w:ascii="Lora" w:eastAsia="Times New Roman" w:hAnsi="Lora" w:cs="Times New Roman"/>
          <w:color w:val="2A2A2A"/>
          <w:kern w:val="0"/>
          <w:sz w:val="27"/>
          <w:szCs w:val="27"/>
          <w:lang w:eastAsia="en-IN"/>
          <w14:ligatures w14:val="none"/>
        </w:rPr>
        <w:t>.</w:t>
      </w:r>
    </w:p>
    <w:p w14:paraId="6DEAF0E2"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proofErr w:type="spellStart"/>
      <w:r w:rsidRPr="00A33383">
        <w:rPr>
          <w:rFonts w:ascii="Lora" w:eastAsia="Times New Roman" w:hAnsi="Lora" w:cs="Times New Roman"/>
          <w:color w:val="FFFFFF"/>
          <w:kern w:val="0"/>
          <w:sz w:val="27"/>
          <w:szCs w:val="27"/>
          <w:lang w:eastAsia="en-IN"/>
          <w14:ligatures w14:val="none"/>
        </w:rPr>
        <w:t>Employee.cs</w:t>
      </w:r>
      <w:proofErr w:type="spellEnd"/>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2E1F2464" w14:textId="77777777" w:rsidTr="00A33383">
        <w:tc>
          <w:tcPr>
            <w:tcW w:w="6" w:type="dxa"/>
            <w:tcBorders>
              <w:top w:val="nil"/>
              <w:left w:val="nil"/>
              <w:bottom w:val="nil"/>
              <w:right w:val="nil"/>
            </w:tcBorders>
            <w:vAlign w:val="bottom"/>
            <w:hideMark/>
          </w:tcPr>
          <w:p w14:paraId="69280DB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40A2991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38D8EED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75505B6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26CEF3A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6C653B5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02A20F8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1E3AC4B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4F99D1C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5B110D8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38414FF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3CA5484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p w14:paraId="2BD21F8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13</w:t>
            </w:r>
          </w:p>
          <w:p w14:paraId="370FB10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14</w:t>
            </w:r>
          </w:p>
          <w:p w14:paraId="7006CAC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15</w:t>
            </w:r>
          </w:p>
          <w:p w14:paraId="4F9E3CD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16</w:t>
            </w:r>
          </w:p>
          <w:p w14:paraId="048FCF9B"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17</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C1C313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System;</w:t>
            </w:r>
            <w:proofErr w:type="gramEnd"/>
          </w:p>
          <w:p w14:paraId="0098146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System.Collections.Generic</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655245B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204A83E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DatabaseFirst.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5B43B1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4E4AF3C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partial</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Employee</w:t>
            </w:r>
          </w:p>
          <w:p w14:paraId="2C7836F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1AE1C21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61DF480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4DDA979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DepartmentId</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55F7844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1399951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xml:space="preserve">; } = </w:t>
            </w:r>
            <w:r w:rsidRPr="00A33383">
              <w:rPr>
                <w:rFonts w:ascii="Consolas" w:eastAsia="Times New Roman" w:hAnsi="Consolas" w:cs="Courier New"/>
                <w:b/>
                <w:bCs/>
                <w:color w:val="006699"/>
                <w:kern w:val="0"/>
                <w:sz w:val="26"/>
                <w:szCs w:val="26"/>
                <w:bdr w:val="none" w:sz="0" w:space="0" w:color="auto" w:frame="1"/>
                <w:lang w:eastAsia="en-IN"/>
                <w14:ligatures w14:val="none"/>
              </w:rPr>
              <w:t>null</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5FA822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65F0AD8"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Designation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xml:space="preserve">; } = </w:t>
            </w:r>
            <w:r w:rsidRPr="00A33383">
              <w:rPr>
                <w:rFonts w:ascii="Consolas" w:eastAsia="Times New Roman" w:hAnsi="Consolas" w:cs="Courier New"/>
                <w:b/>
                <w:bCs/>
                <w:color w:val="006699"/>
                <w:kern w:val="0"/>
                <w:sz w:val="26"/>
                <w:szCs w:val="26"/>
                <w:bdr w:val="none" w:sz="0" w:space="0" w:color="auto" w:frame="1"/>
                <w:lang w:eastAsia="en-IN"/>
                <w14:ligatures w14:val="none"/>
              </w:rPr>
              <w:t>null</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72FFF0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47575B1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virtual</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Department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Department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xml:space="preserve">; } = </w:t>
            </w:r>
            <w:r w:rsidRPr="00A33383">
              <w:rPr>
                <w:rFonts w:ascii="Consolas" w:eastAsia="Times New Roman" w:hAnsi="Consolas" w:cs="Courier New"/>
                <w:b/>
                <w:bCs/>
                <w:color w:val="006699"/>
                <w:kern w:val="0"/>
                <w:sz w:val="26"/>
                <w:szCs w:val="26"/>
                <w:bdr w:val="none" w:sz="0" w:space="0" w:color="auto" w:frame="1"/>
                <w:lang w:eastAsia="en-IN"/>
                <w14:ligatures w14:val="none"/>
              </w:rPr>
              <w:t>null</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D4DD63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7BC3DD47"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proofErr w:type="spellStart"/>
      <w:r w:rsidRPr="00A33383">
        <w:rPr>
          <w:rFonts w:ascii="Lora" w:eastAsia="Times New Roman" w:hAnsi="Lora" w:cs="Times New Roman"/>
          <w:color w:val="FFFFFF"/>
          <w:kern w:val="0"/>
          <w:sz w:val="27"/>
          <w:szCs w:val="27"/>
          <w:lang w:eastAsia="en-IN"/>
          <w14:ligatures w14:val="none"/>
        </w:rPr>
        <w:t>Department.cs</w:t>
      </w:r>
      <w:proofErr w:type="spellEnd"/>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2792B7AD" w14:textId="77777777" w:rsidTr="00A33383">
        <w:tc>
          <w:tcPr>
            <w:tcW w:w="6" w:type="dxa"/>
            <w:tcBorders>
              <w:top w:val="nil"/>
              <w:left w:val="nil"/>
              <w:bottom w:val="nil"/>
              <w:right w:val="nil"/>
            </w:tcBorders>
            <w:vAlign w:val="bottom"/>
            <w:hideMark/>
          </w:tcPr>
          <w:p w14:paraId="240CDB8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1C4F029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1E23434F"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49D9E91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47D0FF5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37DF6A9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1109FEF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47876C8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315C2BC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3807260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lastRenderedPageBreak/>
              <w:t>10</w:t>
            </w:r>
          </w:p>
          <w:p w14:paraId="054A22F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082B804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p w14:paraId="07E5AA0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13</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0B937F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System;</w:t>
            </w:r>
            <w:proofErr w:type="gramEnd"/>
          </w:p>
          <w:p w14:paraId="2CA4117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System.Collections.Generic</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2D3FA25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D435A0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DatabaseFirst.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1BE11BB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25F0908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partial</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Department</w:t>
            </w:r>
          </w:p>
          <w:p w14:paraId="18E621A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4FA4DE0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02E58EE7"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lastRenderedPageBreak/>
              <w:t> </w:t>
            </w:r>
          </w:p>
          <w:p w14:paraId="3BA7F2C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xml:space="preserve">; } = </w:t>
            </w:r>
            <w:r w:rsidRPr="00A33383">
              <w:rPr>
                <w:rFonts w:ascii="Consolas" w:eastAsia="Times New Roman" w:hAnsi="Consolas" w:cs="Courier New"/>
                <w:b/>
                <w:bCs/>
                <w:color w:val="006699"/>
                <w:kern w:val="0"/>
                <w:sz w:val="26"/>
                <w:szCs w:val="26"/>
                <w:bdr w:val="none" w:sz="0" w:space="0" w:color="auto" w:frame="1"/>
                <w:lang w:eastAsia="en-IN"/>
                <w14:ligatures w14:val="none"/>
              </w:rPr>
              <w:t>null</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519CBB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39A8C28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virtual</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&lt;Employee&gt; Employees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xml:space="preserve">; } = </w:t>
            </w:r>
            <w:r w:rsidRPr="00A33383">
              <w:rPr>
                <w:rFonts w:ascii="Consolas" w:eastAsia="Times New Roman" w:hAnsi="Consolas" w:cs="Courier New"/>
                <w:b/>
                <w:bCs/>
                <w:color w:val="006699"/>
                <w:kern w:val="0"/>
                <w:sz w:val="26"/>
                <w:szCs w:val="26"/>
                <w:bdr w:val="none" w:sz="0" w:space="0" w:color="auto" w:frame="1"/>
                <w:lang w:eastAsia="en-IN"/>
                <w14:ligatures w14:val="none"/>
              </w:rPr>
              <w:t>new</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List&lt;Employee&gt;();</w:t>
            </w:r>
          </w:p>
          <w:p w14:paraId="1A3CBFB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429D4189"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hyperlink r:id="rId23" w:history="1">
        <w:proofErr w:type="spellStart"/>
        <w:r w:rsidRPr="00A33383">
          <w:rPr>
            <w:rFonts w:ascii="Lora" w:eastAsia="Times New Roman" w:hAnsi="Lora" w:cs="Times New Roman"/>
            <w:color w:val="C72730"/>
            <w:kern w:val="0"/>
            <w:sz w:val="27"/>
            <w:szCs w:val="27"/>
            <w:u w:val="single"/>
            <w:lang w:eastAsia="en-IN"/>
            <w14:ligatures w14:val="none"/>
          </w:rPr>
          <w:t>Xaero</w:t>
        </w:r>
        <w:proofErr w:type="spellEnd"/>
        <w:r w:rsidRPr="00A33383">
          <w:rPr>
            <w:rFonts w:ascii="Lora" w:eastAsia="Times New Roman" w:hAnsi="Lora" w:cs="Times New Roman"/>
            <w:color w:val="C72730"/>
            <w:kern w:val="0"/>
            <w:sz w:val="27"/>
            <w:szCs w:val="27"/>
            <w:u w:val="single"/>
            <w:lang w:eastAsia="en-IN"/>
            <w14:ligatures w14:val="none"/>
          </w:rPr>
          <w:t xml:space="preserve"> – Entity Framework Core Advanced Project</w:t>
        </w:r>
      </w:hyperlink>
      <w:r w:rsidRPr="00A33383">
        <w:rPr>
          <w:rFonts w:ascii="Lora" w:eastAsia="Times New Roman" w:hAnsi="Lora" w:cs="Times New Roman"/>
          <w:color w:val="0288D1"/>
          <w:kern w:val="0"/>
          <w:sz w:val="27"/>
          <w:szCs w:val="27"/>
          <w:lang w:eastAsia="en-IN"/>
          <w14:ligatures w14:val="none"/>
        </w:rPr>
        <w:t xml:space="preserve"> is my latest project where I have created a full Movie Database based ASP.NET Core App in Entity Framework Core. In this project you will find lots and lots of reusable </w:t>
      </w:r>
      <w:proofErr w:type="gramStart"/>
      <w:r w:rsidRPr="00A33383">
        <w:rPr>
          <w:rFonts w:ascii="Lora" w:eastAsia="Times New Roman" w:hAnsi="Lora" w:cs="Times New Roman"/>
          <w:color w:val="0288D1"/>
          <w:kern w:val="0"/>
          <w:sz w:val="27"/>
          <w:szCs w:val="27"/>
          <w:lang w:eastAsia="en-IN"/>
          <w14:ligatures w14:val="none"/>
        </w:rPr>
        <w:t>high quality</w:t>
      </w:r>
      <w:proofErr w:type="gramEnd"/>
      <w:r w:rsidRPr="00A33383">
        <w:rPr>
          <w:rFonts w:ascii="Lora" w:eastAsia="Times New Roman" w:hAnsi="Lora" w:cs="Times New Roman"/>
          <w:color w:val="0288D1"/>
          <w:kern w:val="0"/>
          <w:sz w:val="27"/>
          <w:szCs w:val="27"/>
          <w:lang w:eastAsia="en-IN"/>
          <w14:ligatures w14:val="none"/>
        </w:rPr>
        <w:t xml:space="preserve"> codes.</w:t>
      </w:r>
    </w:p>
    <w:p w14:paraId="25E80EDF"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database context class created is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p>
    <w:p w14:paraId="528F3C47" w14:textId="77777777" w:rsidR="00A33383" w:rsidRPr="00A33383" w:rsidRDefault="00A33383" w:rsidP="00A33383">
      <w:pPr>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begin"/>
      </w:r>
      <w:r w:rsidRPr="00A33383">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"https://go.ezodn.com/ads/charity/proxy?p_id=2733bda2-0a9e-4c3e-6487-af8d1ab44bda&amp;d_id=122531&amp;imp_id=5379307037081006&amp;c_id=1134&amp;l_id=10016&amp;url=https%3A%2F%2Fjoinourvillage.org%2Fdonate%2F&amp;ffid=1&amp;co=IN"</w:instrText>
      </w:r>
      <w:r w:rsidRPr="00A33383">
        <w:rPr>
          <w:rFonts w:ascii="Lora" w:eastAsia="Times New Roman" w:hAnsi="Lora" w:cs="Times New Roman"/>
          <w:color w:val="2A2A2A"/>
          <w:kern w:val="0"/>
          <w:sz w:val="27"/>
          <w:szCs w:val="27"/>
          <w:bdr w:val="none" w:sz="0" w:space="0" w:color="auto" w:frame="1"/>
          <w:lang w:eastAsia="en-IN"/>
          <w14:ligatures w14:val="none"/>
        </w:rPr>
      </w:r>
      <w:r w:rsidRPr="00A33383">
        <w:rPr>
          <w:rFonts w:ascii="Lora" w:eastAsia="Times New Roman" w:hAnsi="Lora" w:cs="Times New Roman"/>
          <w:color w:val="2A2A2A"/>
          <w:kern w:val="0"/>
          <w:sz w:val="27"/>
          <w:szCs w:val="27"/>
          <w:bdr w:val="none" w:sz="0" w:space="0" w:color="auto" w:frame="1"/>
          <w:lang w:eastAsia="en-IN"/>
          <w14:ligatures w14:val="none"/>
        </w:rPr>
        <w:fldChar w:fldCharType="separate"/>
      </w:r>
    </w:p>
    <w:p w14:paraId="5C0863A1" w14:textId="77777777" w:rsidR="00A33383" w:rsidRPr="00A33383" w:rsidRDefault="00A33383" w:rsidP="00A33383">
      <w:pPr>
        <w:spacing w:before="225" w:after="225" w:line="0" w:lineRule="atLeast"/>
        <w:jc w:val="center"/>
        <w:rPr>
          <w:rFonts w:ascii="Times New Roman" w:eastAsia="Times New Roman" w:hAnsi="Times New Roman" w:cs="Times New Roman"/>
          <w:kern w:val="0"/>
          <w:lang w:eastAsia="en-IN"/>
          <w14:ligatures w14:val="none"/>
        </w:rPr>
      </w:pPr>
      <w:r w:rsidRPr="00A33383">
        <w:rPr>
          <w:rFonts w:ascii="Lora" w:eastAsia="Times New Roman" w:hAnsi="Lora" w:cs="Times New Roman"/>
          <w:b/>
          <w:bCs/>
          <w:color w:val="C72730"/>
          <w:kern w:val="0"/>
          <w:sz w:val="30"/>
          <w:szCs w:val="30"/>
          <w:u w:val="single"/>
          <w:bdr w:val="none" w:sz="0" w:space="0" w:color="auto" w:frame="1"/>
          <w:lang w:eastAsia="en-IN"/>
          <w14:ligatures w14:val="none"/>
        </w:rPr>
        <w:t>×</w:t>
      </w:r>
    </w:p>
    <w:p w14:paraId="48E310A6" w14:textId="77777777" w:rsidR="00A33383" w:rsidRPr="00A33383" w:rsidRDefault="00A33383" w:rsidP="00A33383">
      <w:pPr>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end"/>
      </w:r>
    </w:p>
    <w:p w14:paraId="4A027F21"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3591C530" wp14:editId="34468AF8">
            <wp:extent cx="135255" cy="135255"/>
            <wp:effectExtent l="0" t="0" r="0" b="0"/>
            <wp:docPr id="205" name="Picture 3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CD3F21F"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proofErr w:type="spellStart"/>
      <w:r w:rsidRPr="00A33383">
        <w:rPr>
          <w:rFonts w:ascii="Lora" w:eastAsia="Times New Roman" w:hAnsi="Lora" w:cs="Times New Roman"/>
          <w:color w:val="FFFFFF"/>
          <w:kern w:val="0"/>
          <w:sz w:val="27"/>
          <w:szCs w:val="27"/>
          <w:lang w:eastAsia="en-IN"/>
          <w14:ligatures w14:val="none"/>
        </w:rPr>
        <w:t>CompanyContext.cs</w:t>
      </w:r>
      <w:proofErr w:type="spellEnd"/>
    </w:p>
    <w:p w14:paraId="49FC86FF"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using </w:t>
      </w:r>
      <w:proofErr w:type="gramStart"/>
      <w:r w:rsidRPr="00A33383">
        <w:rPr>
          <w:rFonts w:ascii="inherit" w:eastAsia="Times New Roman" w:hAnsi="inherit" w:cs="Courier New"/>
          <w:color w:val="B9BDB6"/>
          <w:kern w:val="0"/>
          <w:sz w:val="20"/>
          <w:szCs w:val="20"/>
          <w:lang w:eastAsia="en-IN"/>
          <w14:ligatures w14:val="none"/>
        </w:rPr>
        <w:t>System;</w:t>
      </w:r>
      <w:proofErr w:type="gramEnd"/>
    </w:p>
    <w:p w14:paraId="77D3C88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using </w:t>
      </w:r>
      <w:proofErr w:type="spellStart"/>
      <w:proofErr w:type="gramStart"/>
      <w:r w:rsidRPr="00A33383">
        <w:rPr>
          <w:rFonts w:ascii="inherit" w:eastAsia="Times New Roman" w:hAnsi="inherit" w:cs="Courier New"/>
          <w:color w:val="B9BDB6"/>
          <w:kern w:val="0"/>
          <w:sz w:val="20"/>
          <w:szCs w:val="20"/>
          <w:lang w:eastAsia="en-IN"/>
          <w14:ligatures w14:val="none"/>
        </w:rPr>
        <w:t>System.Collections.Generic</w:t>
      </w:r>
      <w:proofErr w:type="spellEnd"/>
      <w:proofErr w:type="gramEnd"/>
      <w:r w:rsidRPr="00A33383">
        <w:rPr>
          <w:rFonts w:ascii="inherit" w:eastAsia="Times New Roman" w:hAnsi="inherit" w:cs="Courier New"/>
          <w:color w:val="B9BDB6"/>
          <w:kern w:val="0"/>
          <w:sz w:val="20"/>
          <w:szCs w:val="20"/>
          <w:lang w:eastAsia="en-IN"/>
          <w14:ligatures w14:val="none"/>
        </w:rPr>
        <w:t>;</w:t>
      </w:r>
    </w:p>
    <w:p w14:paraId="12C04EAA"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using </w:t>
      </w:r>
      <w:proofErr w:type="spellStart"/>
      <w:r w:rsidRPr="00A33383">
        <w:rPr>
          <w:rFonts w:ascii="inherit" w:eastAsia="Times New Roman" w:hAnsi="inherit" w:cs="Courier New"/>
          <w:color w:val="B9BDB6"/>
          <w:kern w:val="0"/>
          <w:sz w:val="20"/>
          <w:szCs w:val="20"/>
          <w:lang w:eastAsia="en-IN"/>
          <w14:ligatures w14:val="none"/>
        </w:rPr>
        <w:t>Microsoft.</w:t>
      </w:r>
      <w:proofErr w:type="gramStart"/>
      <w:r w:rsidRPr="00A33383">
        <w:rPr>
          <w:rFonts w:ascii="inherit" w:eastAsia="Times New Roman" w:hAnsi="inherit" w:cs="Courier New"/>
          <w:color w:val="B9BDB6"/>
          <w:kern w:val="0"/>
          <w:sz w:val="20"/>
          <w:szCs w:val="20"/>
          <w:lang w:eastAsia="en-IN"/>
          <w14:ligatures w14:val="none"/>
        </w:rPr>
        <w:t>EntityFrameworkCore</w:t>
      </w:r>
      <w:proofErr w:type="spellEnd"/>
      <w:r w:rsidRPr="00A33383">
        <w:rPr>
          <w:rFonts w:ascii="inherit" w:eastAsia="Times New Roman" w:hAnsi="inherit" w:cs="Courier New"/>
          <w:color w:val="B9BDB6"/>
          <w:kern w:val="0"/>
          <w:sz w:val="20"/>
          <w:szCs w:val="20"/>
          <w:lang w:eastAsia="en-IN"/>
          <w14:ligatures w14:val="none"/>
        </w:rPr>
        <w:t>;</w:t>
      </w:r>
      <w:proofErr w:type="gramEnd"/>
    </w:p>
    <w:p w14:paraId="76969A0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0A9F3F2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namespace </w:t>
      </w:r>
      <w:proofErr w:type="spellStart"/>
      <w:r w:rsidRPr="00A33383">
        <w:rPr>
          <w:rFonts w:ascii="inherit" w:eastAsia="Times New Roman" w:hAnsi="inherit" w:cs="Courier New"/>
          <w:color w:val="B9BDB6"/>
          <w:kern w:val="0"/>
          <w:sz w:val="20"/>
          <w:szCs w:val="20"/>
          <w:lang w:eastAsia="en-IN"/>
          <w14:ligatures w14:val="none"/>
        </w:rPr>
        <w:t>DatabaseFirst.</w:t>
      </w:r>
      <w:proofErr w:type="gramStart"/>
      <w:r w:rsidRPr="00A33383">
        <w:rPr>
          <w:rFonts w:ascii="inherit" w:eastAsia="Times New Roman" w:hAnsi="inherit" w:cs="Courier New"/>
          <w:color w:val="B9BDB6"/>
          <w:kern w:val="0"/>
          <w:sz w:val="20"/>
          <w:szCs w:val="20"/>
          <w:lang w:eastAsia="en-IN"/>
          <w14:ligatures w14:val="none"/>
        </w:rPr>
        <w:t>Models</w:t>
      </w:r>
      <w:proofErr w:type="spellEnd"/>
      <w:r w:rsidRPr="00A33383">
        <w:rPr>
          <w:rFonts w:ascii="inherit" w:eastAsia="Times New Roman" w:hAnsi="inherit" w:cs="Courier New"/>
          <w:color w:val="B9BDB6"/>
          <w:kern w:val="0"/>
          <w:sz w:val="20"/>
          <w:szCs w:val="20"/>
          <w:lang w:eastAsia="en-IN"/>
          <w14:ligatures w14:val="none"/>
        </w:rPr>
        <w:t>;</w:t>
      </w:r>
      <w:proofErr w:type="gramEnd"/>
    </w:p>
    <w:p w14:paraId="1A46A1E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22BDA92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public partial class </w:t>
      </w:r>
      <w:proofErr w:type="spellStart"/>
      <w:proofErr w:type="gramStart"/>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 xml:space="preserve"> :</w:t>
      </w:r>
      <w:proofErr w:type="gram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DbContext</w:t>
      </w:r>
      <w:proofErr w:type="spellEnd"/>
    </w:p>
    <w:p w14:paraId="610F2AA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1DE3978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public </w:t>
      </w:r>
      <w:proofErr w:type="spellStart"/>
      <w:proofErr w:type="gramStart"/>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w:t>
      </w:r>
      <w:proofErr w:type="gramEnd"/>
      <w:r w:rsidRPr="00A33383">
        <w:rPr>
          <w:rFonts w:ascii="inherit" w:eastAsia="Times New Roman" w:hAnsi="inherit" w:cs="Courier New"/>
          <w:color w:val="B9BDB6"/>
          <w:kern w:val="0"/>
          <w:sz w:val="20"/>
          <w:szCs w:val="20"/>
          <w:lang w:eastAsia="en-IN"/>
          <w14:ligatures w14:val="none"/>
        </w:rPr>
        <w:t>)</w:t>
      </w:r>
    </w:p>
    <w:p w14:paraId="3F3876C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743253C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49C4500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0B3E336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public </w:t>
      </w:r>
      <w:proofErr w:type="spellStart"/>
      <w:proofErr w:type="gramStart"/>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DbContextOptions</w:t>
      </w:r>
      <w:proofErr w:type="spellEnd"/>
      <w:r w:rsidRPr="00A33383">
        <w:rPr>
          <w:rFonts w:ascii="inherit" w:eastAsia="Times New Roman" w:hAnsi="inherit" w:cs="Courier New"/>
          <w:color w:val="B9BDB6"/>
          <w:kern w:val="0"/>
          <w:sz w:val="20"/>
          <w:szCs w:val="20"/>
          <w:lang w:eastAsia="en-IN"/>
          <w14:ligatures w14:val="none"/>
        </w:rPr>
        <w:t>&lt;</w:t>
      </w:r>
      <w:proofErr w:type="spellStart"/>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&gt; options)</w:t>
      </w:r>
    </w:p>
    <w:p w14:paraId="6C476FC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 base(options)</w:t>
      </w:r>
    </w:p>
    <w:p w14:paraId="0B981251"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64036BF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7252BC7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6B14651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public virtual </w:t>
      </w:r>
      <w:proofErr w:type="spellStart"/>
      <w:r w:rsidRPr="00A33383">
        <w:rPr>
          <w:rFonts w:ascii="inherit" w:eastAsia="Times New Roman" w:hAnsi="inherit" w:cs="Courier New"/>
          <w:color w:val="B9BDB6"/>
          <w:kern w:val="0"/>
          <w:sz w:val="20"/>
          <w:szCs w:val="20"/>
          <w:lang w:eastAsia="en-IN"/>
          <w14:ligatures w14:val="none"/>
        </w:rPr>
        <w:t>DbSet</w:t>
      </w:r>
      <w:proofErr w:type="spellEnd"/>
      <w:r w:rsidRPr="00A33383">
        <w:rPr>
          <w:rFonts w:ascii="inherit" w:eastAsia="Times New Roman" w:hAnsi="inherit" w:cs="Courier New"/>
          <w:color w:val="B9BDB6"/>
          <w:kern w:val="0"/>
          <w:sz w:val="20"/>
          <w:szCs w:val="20"/>
          <w:lang w:eastAsia="en-IN"/>
          <w14:ligatures w14:val="none"/>
        </w:rPr>
        <w:t xml:space="preserve">&lt;Department&gt; Departments </w:t>
      </w:r>
      <w:proofErr w:type="gramStart"/>
      <w:r w:rsidRPr="00A33383">
        <w:rPr>
          <w:rFonts w:ascii="inherit" w:eastAsia="Times New Roman" w:hAnsi="inherit" w:cs="Courier New"/>
          <w:color w:val="B9BDB6"/>
          <w:kern w:val="0"/>
          <w:sz w:val="20"/>
          <w:szCs w:val="20"/>
          <w:lang w:eastAsia="en-IN"/>
          <w14:ligatures w14:val="none"/>
        </w:rPr>
        <w:t>{ get</w:t>
      </w:r>
      <w:proofErr w:type="gramEnd"/>
      <w:r w:rsidRPr="00A33383">
        <w:rPr>
          <w:rFonts w:ascii="inherit" w:eastAsia="Times New Roman" w:hAnsi="inherit" w:cs="Courier New"/>
          <w:color w:val="B9BDB6"/>
          <w:kern w:val="0"/>
          <w:sz w:val="20"/>
          <w:szCs w:val="20"/>
          <w:lang w:eastAsia="en-IN"/>
          <w14:ligatures w14:val="none"/>
        </w:rPr>
        <w:t>; set; }</w:t>
      </w:r>
    </w:p>
    <w:p w14:paraId="0875F63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3072BED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public virtual </w:t>
      </w:r>
      <w:proofErr w:type="spellStart"/>
      <w:r w:rsidRPr="00A33383">
        <w:rPr>
          <w:rFonts w:ascii="inherit" w:eastAsia="Times New Roman" w:hAnsi="inherit" w:cs="Courier New"/>
          <w:color w:val="B9BDB6"/>
          <w:kern w:val="0"/>
          <w:sz w:val="20"/>
          <w:szCs w:val="20"/>
          <w:lang w:eastAsia="en-IN"/>
          <w14:ligatures w14:val="none"/>
        </w:rPr>
        <w:t>DbSet</w:t>
      </w:r>
      <w:proofErr w:type="spellEnd"/>
      <w:r w:rsidRPr="00A33383">
        <w:rPr>
          <w:rFonts w:ascii="inherit" w:eastAsia="Times New Roman" w:hAnsi="inherit" w:cs="Courier New"/>
          <w:color w:val="B9BDB6"/>
          <w:kern w:val="0"/>
          <w:sz w:val="20"/>
          <w:szCs w:val="20"/>
          <w:lang w:eastAsia="en-IN"/>
          <w14:ligatures w14:val="none"/>
        </w:rPr>
        <w:t xml:space="preserve">&lt;Employee&gt; Employees </w:t>
      </w:r>
      <w:proofErr w:type="gramStart"/>
      <w:r w:rsidRPr="00A33383">
        <w:rPr>
          <w:rFonts w:ascii="inherit" w:eastAsia="Times New Roman" w:hAnsi="inherit" w:cs="Courier New"/>
          <w:color w:val="B9BDB6"/>
          <w:kern w:val="0"/>
          <w:sz w:val="20"/>
          <w:szCs w:val="20"/>
          <w:lang w:eastAsia="en-IN"/>
          <w14:ligatures w14:val="none"/>
        </w:rPr>
        <w:t>{ get</w:t>
      </w:r>
      <w:proofErr w:type="gramEnd"/>
      <w:r w:rsidRPr="00A33383">
        <w:rPr>
          <w:rFonts w:ascii="inherit" w:eastAsia="Times New Roman" w:hAnsi="inherit" w:cs="Courier New"/>
          <w:color w:val="B9BDB6"/>
          <w:kern w:val="0"/>
          <w:sz w:val="20"/>
          <w:szCs w:val="20"/>
          <w:lang w:eastAsia="en-IN"/>
          <w14:ligatures w14:val="none"/>
        </w:rPr>
        <w:t>; set; }</w:t>
      </w:r>
    </w:p>
    <w:p w14:paraId="3D1046C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3477FFC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protected override void </w:t>
      </w:r>
      <w:proofErr w:type="spellStart"/>
      <w:proofErr w:type="gramStart"/>
      <w:r w:rsidRPr="00A33383">
        <w:rPr>
          <w:rFonts w:ascii="inherit" w:eastAsia="Times New Roman" w:hAnsi="inherit" w:cs="Courier New"/>
          <w:color w:val="B9BDB6"/>
          <w:kern w:val="0"/>
          <w:sz w:val="20"/>
          <w:szCs w:val="20"/>
          <w:lang w:eastAsia="en-IN"/>
          <w14:ligatures w14:val="none"/>
        </w:rPr>
        <w:t>OnConfiguring</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DbContextOptionsBuilder</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optionsBuilder</w:t>
      </w:r>
      <w:proofErr w:type="spellEnd"/>
      <w:r w:rsidRPr="00A33383">
        <w:rPr>
          <w:rFonts w:ascii="inherit" w:eastAsia="Times New Roman" w:hAnsi="inherit" w:cs="Courier New"/>
          <w:color w:val="B9BDB6"/>
          <w:kern w:val="0"/>
          <w:sz w:val="20"/>
          <w:szCs w:val="20"/>
          <w:lang w:eastAsia="en-IN"/>
          <w14:ligatures w14:val="none"/>
        </w:rPr>
        <w:t>)</w:t>
      </w:r>
    </w:p>
    <w:p w14:paraId="7A9B898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=&gt; </w:t>
      </w:r>
      <w:proofErr w:type="spellStart"/>
      <w:r w:rsidRPr="00A33383">
        <w:rPr>
          <w:rFonts w:ascii="inherit" w:eastAsia="Times New Roman" w:hAnsi="inherit" w:cs="Courier New"/>
          <w:color w:val="B9BDB6"/>
          <w:kern w:val="0"/>
          <w:sz w:val="20"/>
          <w:szCs w:val="20"/>
          <w:lang w:eastAsia="en-IN"/>
          <w14:ligatures w14:val="none"/>
        </w:rPr>
        <w:t>optionsBuilder.UseSqlServer</w:t>
      </w:r>
      <w:proofErr w:type="spellEnd"/>
      <w:r w:rsidRPr="00A33383">
        <w:rPr>
          <w:rFonts w:ascii="inherit" w:eastAsia="Times New Roman" w:hAnsi="inherit" w:cs="Courier New"/>
          <w:color w:val="B9BDB6"/>
          <w:kern w:val="0"/>
          <w:sz w:val="20"/>
          <w:szCs w:val="20"/>
          <w:lang w:eastAsia="en-IN"/>
          <w14:ligatures w14:val="none"/>
        </w:rPr>
        <w:t>("Data Source=(</w:t>
      </w:r>
      <w:proofErr w:type="spellStart"/>
      <w:r w:rsidRPr="00A33383">
        <w:rPr>
          <w:rFonts w:ascii="inherit" w:eastAsia="Times New Roman" w:hAnsi="inherit" w:cs="Courier New"/>
          <w:color w:val="B9BDB6"/>
          <w:kern w:val="0"/>
          <w:sz w:val="20"/>
          <w:szCs w:val="20"/>
          <w:lang w:eastAsia="en-IN"/>
          <w14:ligatures w14:val="none"/>
        </w:rPr>
        <w:t>localdb</w:t>
      </w:r>
      <w:proofErr w:type="spellEnd"/>
      <w:r w:rsidRPr="00A33383">
        <w:rPr>
          <w:rFonts w:ascii="inherit" w:eastAsia="Times New Roman" w:hAnsi="inherit" w:cs="Courier New"/>
          <w:color w:val="B9BDB6"/>
          <w:kern w:val="0"/>
          <w:sz w:val="20"/>
          <w:szCs w:val="20"/>
          <w:lang w:eastAsia="en-IN"/>
          <w14:ligatures w14:val="none"/>
        </w:rPr>
        <w:t>)</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MSSQLLocalDB;Initial</w:t>
      </w:r>
      <w:proofErr w:type="spellEnd"/>
      <w:proofErr w:type="gram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Catalog</w:t>
      </w:r>
      <w:proofErr w:type="spell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Company;Integrated</w:t>
      </w:r>
      <w:proofErr w:type="spellEnd"/>
      <w:r w:rsidRPr="00A33383">
        <w:rPr>
          <w:rFonts w:ascii="inherit" w:eastAsia="Times New Roman" w:hAnsi="inherit" w:cs="Courier New"/>
          <w:color w:val="B9BDB6"/>
          <w:kern w:val="0"/>
          <w:sz w:val="20"/>
          <w:szCs w:val="20"/>
          <w:lang w:eastAsia="en-IN"/>
          <w14:ligatures w14:val="none"/>
        </w:rPr>
        <w:t xml:space="preserve"> Security=</w:t>
      </w:r>
      <w:proofErr w:type="spellStart"/>
      <w:r w:rsidRPr="00A33383">
        <w:rPr>
          <w:rFonts w:ascii="inherit" w:eastAsia="Times New Roman" w:hAnsi="inherit" w:cs="Courier New"/>
          <w:color w:val="B9BDB6"/>
          <w:kern w:val="0"/>
          <w:sz w:val="20"/>
          <w:szCs w:val="20"/>
          <w:lang w:eastAsia="en-IN"/>
          <w14:ligatures w14:val="none"/>
        </w:rPr>
        <w:t>True;Connect</w:t>
      </w:r>
      <w:proofErr w:type="spellEnd"/>
      <w:r w:rsidRPr="00A33383">
        <w:rPr>
          <w:rFonts w:ascii="inherit" w:eastAsia="Times New Roman" w:hAnsi="inherit" w:cs="Courier New"/>
          <w:color w:val="B9BDB6"/>
          <w:kern w:val="0"/>
          <w:sz w:val="20"/>
          <w:szCs w:val="20"/>
          <w:lang w:eastAsia="en-IN"/>
          <w14:ligatures w14:val="none"/>
        </w:rPr>
        <w:t xml:space="preserve"> Timeout=30;Encrypt=</w:t>
      </w:r>
      <w:proofErr w:type="spellStart"/>
      <w:r w:rsidRPr="00A33383">
        <w:rPr>
          <w:rFonts w:ascii="inherit" w:eastAsia="Times New Roman" w:hAnsi="inherit" w:cs="Courier New"/>
          <w:color w:val="B9BDB6"/>
          <w:kern w:val="0"/>
          <w:sz w:val="20"/>
          <w:szCs w:val="20"/>
          <w:lang w:eastAsia="en-IN"/>
          <w14:ligatures w14:val="none"/>
        </w:rPr>
        <w:t>False;Trust</w:t>
      </w:r>
      <w:proofErr w:type="spellEnd"/>
      <w:r w:rsidRPr="00A33383">
        <w:rPr>
          <w:rFonts w:ascii="inherit" w:eastAsia="Times New Roman" w:hAnsi="inherit" w:cs="Courier New"/>
          <w:color w:val="B9BDB6"/>
          <w:kern w:val="0"/>
          <w:sz w:val="20"/>
          <w:szCs w:val="20"/>
          <w:lang w:eastAsia="en-IN"/>
          <w14:ligatures w14:val="none"/>
        </w:rPr>
        <w:t xml:space="preserve"> Server Certificate=</w:t>
      </w:r>
      <w:proofErr w:type="spellStart"/>
      <w:r w:rsidRPr="00A33383">
        <w:rPr>
          <w:rFonts w:ascii="inherit" w:eastAsia="Times New Roman" w:hAnsi="inherit" w:cs="Courier New"/>
          <w:color w:val="B9BDB6"/>
          <w:kern w:val="0"/>
          <w:sz w:val="20"/>
          <w:szCs w:val="20"/>
          <w:lang w:eastAsia="en-IN"/>
          <w14:ligatures w14:val="none"/>
        </w:rPr>
        <w:t>False;Application</w:t>
      </w:r>
      <w:proofErr w:type="spellEnd"/>
      <w:r w:rsidRPr="00A33383">
        <w:rPr>
          <w:rFonts w:ascii="inherit" w:eastAsia="Times New Roman" w:hAnsi="inherit" w:cs="Courier New"/>
          <w:color w:val="B9BDB6"/>
          <w:kern w:val="0"/>
          <w:sz w:val="20"/>
          <w:szCs w:val="20"/>
          <w:lang w:eastAsia="en-IN"/>
          <w14:ligatures w14:val="none"/>
        </w:rPr>
        <w:t xml:space="preserve"> Intent=</w:t>
      </w:r>
      <w:proofErr w:type="spellStart"/>
      <w:r w:rsidRPr="00A33383">
        <w:rPr>
          <w:rFonts w:ascii="inherit" w:eastAsia="Times New Roman" w:hAnsi="inherit" w:cs="Courier New"/>
          <w:color w:val="B9BDB6"/>
          <w:kern w:val="0"/>
          <w:sz w:val="20"/>
          <w:szCs w:val="20"/>
          <w:lang w:eastAsia="en-IN"/>
          <w14:ligatures w14:val="none"/>
        </w:rPr>
        <w:t>ReadWrite;Multi</w:t>
      </w:r>
      <w:proofErr w:type="spellEnd"/>
      <w:r w:rsidRPr="00A33383">
        <w:rPr>
          <w:rFonts w:ascii="inherit" w:eastAsia="Times New Roman" w:hAnsi="inherit" w:cs="Courier New"/>
          <w:color w:val="B9BDB6"/>
          <w:kern w:val="0"/>
          <w:sz w:val="20"/>
          <w:szCs w:val="20"/>
          <w:lang w:eastAsia="en-IN"/>
          <w14:ligatures w14:val="none"/>
        </w:rPr>
        <w:t xml:space="preserve"> Subnet Failover=False");</w:t>
      </w:r>
    </w:p>
    <w:p w14:paraId="3BF8920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4A0806F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protected override void </w:t>
      </w:r>
      <w:proofErr w:type="spellStart"/>
      <w:proofErr w:type="gramStart"/>
      <w:r w:rsidRPr="00A33383">
        <w:rPr>
          <w:rFonts w:ascii="inherit" w:eastAsia="Times New Roman" w:hAnsi="inherit" w:cs="Courier New"/>
          <w:color w:val="B9BDB6"/>
          <w:kern w:val="0"/>
          <w:sz w:val="20"/>
          <w:szCs w:val="20"/>
          <w:lang w:eastAsia="en-IN"/>
          <w14:ligatures w14:val="none"/>
        </w:rPr>
        <w:t>OnModelCreating</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ModelBuilder</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modelBuilder</w:t>
      </w:r>
      <w:proofErr w:type="spellEnd"/>
      <w:r w:rsidRPr="00A33383">
        <w:rPr>
          <w:rFonts w:ascii="inherit" w:eastAsia="Times New Roman" w:hAnsi="inherit" w:cs="Courier New"/>
          <w:color w:val="B9BDB6"/>
          <w:kern w:val="0"/>
          <w:sz w:val="20"/>
          <w:szCs w:val="20"/>
          <w:lang w:eastAsia="en-IN"/>
          <w14:ligatures w14:val="none"/>
        </w:rPr>
        <w:t>)</w:t>
      </w:r>
    </w:p>
    <w:p w14:paraId="31001071"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6A83894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modelBuilder.Entity</w:t>
      </w:r>
      <w:proofErr w:type="spellEnd"/>
      <w:r w:rsidRPr="00A33383">
        <w:rPr>
          <w:rFonts w:ascii="inherit" w:eastAsia="Times New Roman" w:hAnsi="inherit" w:cs="Courier New"/>
          <w:color w:val="B9BDB6"/>
          <w:kern w:val="0"/>
          <w:sz w:val="20"/>
          <w:szCs w:val="20"/>
          <w:lang w:eastAsia="en-IN"/>
          <w14:ligatures w14:val="none"/>
        </w:rPr>
        <w:t>&lt;Department</w:t>
      </w:r>
      <w:proofErr w:type="gramStart"/>
      <w:r w:rsidRPr="00A33383">
        <w:rPr>
          <w:rFonts w:ascii="inherit" w:eastAsia="Times New Roman" w:hAnsi="inherit" w:cs="Courier New"/>
          <w:color w:val="B9BDB6"/>
          <w:kern w:val="0"/>
          <w:sz w:val="20"/>
          <w:szCs w:val="20"/>
          <w:lang w:eastAsia="en-IN"/>
          <w14:ligatures w14:val="none"/>
        </w:rPr>
        <w:t>&gt;(</w:t>
      </w:r>
      <w:proofErr w:type="gramEnd"/>
      <w:r w:rsidRPr="00A33383">
        <w:rPr>
          <w:rFonts w:ascii="inherit" w:eastAsia="Times New Roman" w:hAnsi="inherit" w:cs="Courier New"/>
          <w:color w:val="B9BDB6"/>
          <w:kern w:val="0"/>
          <w:sz w:val="20"/>
          <w:szCs w:val="20"/>
          <w:lang w:eastAsia="en-IN"/>
          <w14:ligatures w14:val="none"/>
        </w:rPr>
        <w:t>entity =&gt;</w:t>
      </w:r>
    </w:p>
    <w:p w14:paraId="53374F6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0BEDE2A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entity.ToTable</w:t>
      </w:r>
      <w:proofErr w:type="spellEnd"/>
      <w:proofErr w:type="gramEnd"/>
      <w:r w:rsidRPr="00A33383">
        <w:rPr>
          <w:rFonts w:ascii="inherit" w:eastAsia="Times New Roman" w:hAnsi="inherit" w:cs="Courier New"/>
          <w:color w:val="B9BDB6"/>
          <w:kern w:val="0"/>
          <w:sz w:val="20"/>
          <w:szCs w:val="20"/>
          <w:lang w:eastAsia="en-IN"/>
          <w14:ligatures w14:val="none"/>
        </w:rPr>
        <w:t>("Department");</w:t>
      </w:r>
    </w:p>
    <w:p w14:paraId="401C2DE1"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1418E01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entity.Property</w:t>
      </w:r>
      <w:proofErr w:type="spellEnd"/>
      <w:proofErr w:type="gramEnd"/>
      <w:r w:rsidRPr="00A33383">
        <w:rPr>
          <w:rFonts w:ascii="inherit" w:eastAsia="Times New Roman" w:hAnsi="inherit" w:cs="Courier New"/>
          <w:color w:val="B9BDB6"/>
          <w:kern w:val="0"/>
          <w:sz w:val="20"/>
          <w:szCs w:val="20"/>
          <w:lang w:eastAsia="en-IN"/>
          <w14:ligatures w14:val="none"/>
        </w:rPr>
        <w:t xml:space="preserve">(e =&gt; </w:t>
      </w:r>
      <w:proofErr w:type="spellStart"/>
      <w:r w:rsidRPr="00A33383">
        <w:rPr>
          <w:rFonts w:ascii="inherit" w:eastAsia="Times New Roman" w:hAnsi="inherit" w:cs="Courier New"/>
          <w:color w:val="B9BDB6"/>
          <w:kern w:val="0"/>
          <w:sz w:val="20"/>
          <w:szCs w:val="20"/>
          <w:lang w:eastAsia="en-IN"/>
          <w14:ligatures w14:val="none"/>
        </w:rPr>
        <w:t>e.Name</w:t>
      </w:r>
      <w:proofErr w:type="spellEnd"/>
      <w:r w:rsidRPr="00A33383">
        <w:rPr>
          <w:rFonts w:ascii="inherit" w:eastAsia="Times New Roman" w:hAnsi="inherit" w:cs="Courier New"/>
          <w:color w:val="B9BDB6"/>
          <w:kern w:val="0"/>
          <w:sz w:val="20"/>
          <w:szCs w:val="20"/>
          <w:lang w:eastAsia="en-IN"/>
          <w14:ligatures w14:val="none"/>
        </w:rPr>
        <w:t>)</w:t>
      </w:r>
    </w:p>
    <w:p w14:paraId="1959938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lastRenderedPageBreak/>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HasMaxLength</w:t>
      </w:r>
      <w:proofErr w:type="spellEnd"/>
      <w:proofErr w:type="gramEnd"/>
      <w:r w:rsidRPr="00A33383">
        <w:rPr>
          <w:rFonts w:ascii="inherit" w:eastAsia="Times New Roman" w:hAnsi="inherit" w:cs="Courier New"/>
          <w:color w:val="B9BDB6"/>
          <w:kern w:val="0"/>
          <w:sz w:val="20"/>
          <w:szCs w:val="20"/>
          <w:lang w:eastAsia="en-IN"/>
          <w14:ligatures w14:val="none"/>
        </w:rPr>
        <w:t>(50)</w:t>
      </w:r>
    </w:p>
    <w:p w14:paraId="1C7E166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IsUnicode</w:t>
      </w:r>
      <w:proofErr w:type="spellEnd"/>
      <w:proofErr w:type="gramEnd"/>
      <w:r w:rsidRPr="00A33383">
        <w:rPr>
          <w:rFonts w:ascii="inherit" w:eastAsia="Times New Roman" w:hAnsi="inherit" w:cs="Courier New"/>
          <w:color w:val="B9BDB6"/>
          <w:kern w:val="0"/>
          <w:sz w:val="20"/>
          <w:szCs w:val="20"/>
          <w:lang w:eastAsia="en-IN"/>
          <w14:ligatures w14:val="none"/>
        </w:rPr>
        <w:t>(false);</w:t>
      </w:r>
    </w:p>
    <w:p w14:paraId="2C2D941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6B9795D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315D391F"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modelBuilder.Entity</w:t>
      </w:r>
      <w:proofErr w:type="spellEnd"/>
      <w:r w:rsidRPr="00A33383">
        <w:rPr>
          <w:rFonts w:ascii="inherit" w:eastAsia="Times New Roman" w:hAnsi="inherit" w:cs="Courier New"/>
          <w:color w:val="B9BDB6"/>
          <w:kern w:val="0"/>
          <w:sz w:val="20"/>
          <w:szCs w:val="20"/>
          <w:lang w:eastAsia="en-IN"/>
          <w14:ligatures w14:val="none"/>
        </w:rPr>
        <w:t>&lt;Employee</w:t>
      </w:r>
      <w:proofErr w:type="gramStart"/>
      <w:r w:rsidRPr="00A33383">
        <w:rPr>
          <w:rFonts w:ascii="inherit" w:eastAsia="Times New Roman" w:hAnsi="inherit" w:cs="Courier New"/>
          <w:color w:val="B9BDB6"/>
          <w:kern w:val="0"/>
          <w:sz w:val="20"/>
          <w:szCs w:val="20"/>
          <w:lang w:eastAsia="en-IN"/>
          <w14:ligatures w14:val="none"/>
        </w:rPr>
        <w:t>&gt;(</w:t>
      </w:r>
      <w:proofErr w:type="gramEnd"/>
      <w:r w:rsidRPr="00A33383">
        <w:rPr>
          <w:rFonts w:ascii="inherit" w:eastAsia="Times New Roman" w:hAnsi="inherit" w:cs="Courier New"/>
          <w:color w:val="B9BDB6"/>
          <w:kern w:val="0"/>
          <w:sz w:val="20"/>
          <w:szCs w:val="20"/>
          <w:lang w:eastAsia="en-IN"/>
          <w14:ligatures w14:val="none"/>
        </w:rPr>
        <w:t>entity =&gt;</w:t>
      </w:r>
    </w:p>
    <w:p w14:paraId="60651B3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21D2460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entity.ToTable</w:t>
      </w:r>
      <w:proofErr w:type="spellEnd"/>
      <w:proofErr w:type="gramEnd"/>
      <w:r w:rsidRPr="00A33383">
        <w:rPr>
          <w:rFonts w:ascii="inherit" w:eastAsia="Times New Roman" w:hAnsi="inherit" w:cs="Courier New"/>
          <w:color w:val="B9BDB6"/>
          <w:kern w:val="0"/>
          <w:sz w:val="20"/>
          <w:szCs w:val="20"/>
          <w:lang w:eastAsia="en-IN"/>
          <w14:ligatures w14:val="none"/>
        </w:rPr>
        <w:t>("Employee");</w:t>
      </w:r>
    </w:p>
    <w:p w14:paraId="1AD6539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2B518CC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entity.Property</w:t>
      </w:r>
      <w:proofErr w:type="spellEnd"/>
      <w:proofErr w:type="gramEnd"/>
      <w:r w:rsidRPr="00A33383">
        <w:rPr>
          <w:rFonts w:ascii="inherit" w:eastAsia="Times New Roman" w:hAnsi="inherit" w:cs="Courier New"/>
          <w:color w:val="B9BDB6"/>
          <w:kern w:val="0"/>
          <w:sz w:val="20"/>
          <w:szCs w:val="20"/>
          <w:lang w:eastAsia="en-IN"/>
          <w14:ligatures w14:val="none"/>
        </w:rPr>
        <w:t xml:space="preserve">(e =&gt; </w:t>
      </w:r>
      <w:proofErr w:type="spellStart"/>
      <w:r w:rsidRPr="00A33383">
        <w:rPr>
          <w:rFonts w:ascii="inherit" w:eastAsia="Times New Roman" w:hAnsi="inherit" w:cs="Courier New"/>
          <w:color w:val="B9BDB6"/>
          <w:kern w:val="0"/>
          <w:sz w:val="20"/>
          <w:szCs w:val="20"/>
          <w:lang w:eastAsia="en-IN"/>
          <w14:ligatures w14:val="none"/>
        </w:rPr>
        <w:t>e.Designation</w:t>
      </w:r>
      <w:proofErr w:type="spellEnd"/>
      <w:r w:rsidRPr="00A33383">
        <w:rPr>
          <w:rFonts w:ascii="inherit" w:eastAsia="Times New Roman" w:hAnsi="inherit" w:cs="Courier New"/>
          <w:color w:val="B9BDB6"/>
          <w:kern w:val="0"/>
          <w:sz w:val="20"/>
          <w:szCs w:val="20"/>
          <w:lang w:eastAsia="en-IN"/>
          <w14:ligatures w14:val="none"/>
        </w:rPr>
        <w:t>)</w:t>
      </w:r>
    </w:p>
    <w:p w14:paraId="7292FF6A"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HasMaxLength</w:t>
      </w:r>
      <w:proofErr w:type="spellEnd"/>
      <w:proofErr w:type="gramEnd"/>
      <w:r w:rsidRPr="00A33383">
        <w:rPr>
          <w:rFonts w:ascii="inherit" w:eastAsia="Times New Roman" w:hAnsi="inherit" w:cs="Courier New"/>
          <w:color w:val="B9BDB6"/>
          <w:kern w:val="0"/>
          <w:sz w:val="20"/>
          <w:szCs w:val="20"/>
          <w:lang w:eastAsia="en-IN"/>
          <w14:ligatures w14:val="none"/>
        </w:rPr>
        <w:t>(25)</w:t>
      </w:r>
    </w:p>
    <w:p w14:paraId="0C5D842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IsUnicode</w:t>
      </w:r>
      <w:proofErr w:type="spellEnd"/>
      <w:proofErr w:type="gramEnd"/>
      <w:r w:rsidRPr="00A33383">
        <w:rPr>
          <w:rFonts w:ascii="inherit" w:eastAsia="Times New Roman" w:hAnsi="inherit" w:cs="Courier New"/>
          <w:color w:val="B9BDB6"/>
          <w:kern w:val="0"/>
          <w:sz w:val="20"/>
          <w:szCs w:val="20"/>
          <w:lang w:eastAsia="en-IN"/>
          <w14:ligatures w14:val="none"/>
        </w:rPr>
        <w:t>(false);</w:t>
      </w:r>
    </w:p>
    <w:p w14:paraId="7AA30BA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entity.Property</w:t>
      </w:r>
      <w:proofErr w:type="spellEnd"/>
      <w:proofErr w:type="gramEnd"/>
      <w:r w:rsidRPr="00A33383">
        <w:rPr>
          <w:rFonts w:ascii="inherit" w:eastAsia="Times New Roman" w:hAnsi="inherit" w:cs="Courier New"/>
          <w:color w:val="B9BDB6"/>
          <w:kern w:val="0"/>
          <w:sz w:val="20"/>
          <w:szCs w:val="20"/>
          <w:lang w:eastAsia="en-IN"/>
          <w14:ligatures w14:val="none"/>
        </w:rPr>
        <w:t xml:space="preserve">(e =&gt; </w:t>
      </w:r>
      <w:proofErr w:type="spellStart"/>
      <w:r w:rsidRPr="00A33383">
        <w:rPr>
          <w:rFonts w:ascii="inherit" w:eastAsia="Times New Roman" w:hAnsi="inherit" w:cs="Courier New"/>
          <w:color w:val="B9BDB6"/>
          <w:kern w:val="0"/>
          <w:sz w:val="20"/>
          <w:szCs w:val="20"/>
          <w:lang w:eastAsia="en-IN"/>
          <w14:ligatures w14:val="none"/>
        </w:rPr>
        <w:t>e.Name</w:t>
      </w:r>
      <w:proofErr w:type="spellEnd"/>
      <w:r w:rsidRPr="00A33383">
        <w:rPr>
          <w:rFonts w:ascii="inherit" w:eastAsia="Times New Roman" w:hAnsi="inherit" w:cs="Courier New"/>
          <w:color w:val="B9BDB6"/>
          <w:kern w:val="0"/>
          <w:sz w:val="20"/>
          <w:szCs w:val="20"/>
          <w:lang w:eastAsia="en-IN"/>
          <w14:ligatures w14:val="none"/>
        </w:rPr>
        <w:t>)</w:t>
      </w:r>
    </w:p>
    <w:p w14:paraId="5C02F6CF"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HasMaxLength</w:t>
      </w:r>
      <w:proofErr w:type="spellEnd"/>
      <w:proofErr w:type="gramEnd"/>
      <w:r w:rsidRPr="00A33383">
        <w:rPr>
          <w:rFonts w:ascii="inherit" w:eastAsia="Times New Roman" w:hAnsi="inherit" w:cs="Courier New"/>
          <w:color w:val="B9BDB6"/>
          <w:kern w:val="0"/>
          <w:sz w:val="20"/>
          <w:szCs w:val="20"/>
          <w:lang w:eastAsia="en-IN"/>
          <w14:ligatures w14:val="none"/>
        </w:rPr>
        <w:t>(100)</w:t>
      </w:r>
    </w:p>
    <w:p w14:paraId="78C347D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IsUnicode</w:t>
      </w:r>
      <w:proofErr w:type="spellEnd"/>
      <w:proofErr w:type="gramEnd"/>
      <w:r w:rsidRPr="00A33383">
        <w:rPr>
          <w:rFonts w:ascii="inherit" w:eastAsia="Times New Roman" w:hAnsi="inherit" w:cs="Courier New"/>
          <w:color w:val="B9BDB6"/>
          <w:kern w:val="0"/>
          <w:sz w:val="20"/>
          <w:szCs w:val="20"/>
          <w:lang w:eastAsia="en-IN"/>
          <w14:ligatures w14:val="none"/>
        </w:rPr>
        <w:t>(false);</w:t>
      </w:r>
    </w:p>
    <w:p w14:paraId="76A767A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0F416C2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proofErr w:type="gramStart"/>
      <w:r w:rsidRPr="00A33383">
        <w:rPr>
          <w:rFonts w:ascii="inherit" w:eastAsia="Times New Roman" w:hAnsi="inherit" w:cs="Courier New"/>
          <w:color w:val="B9BDB6"/>
          <w:kern w:val="0"/>
          <w:sz w:val="20"/>
          <w:szCs w:val="20"/>
          <w:lang w:eastAsia="en-IN"/>
          <w14:ligatures w14:val="none"/>
        </w:rPr>
        <w:t>entity.HasOne</w:t>
      </w:r>
      <w:proofErr w:type="spellEnd"/>
      <w:proofErr w:type="gramEnd"/>
      <w:r w:rsidRPr="00A33383">
        <w:rPr>
          <w:rFonts w:ascii="inherit" w:eastAsia="Times New Roman" w:hAnsi="inherit" w:cs="Courier New"/>
          <w:color w:val="B9BDB6"/>
          <w:kern w:val="0"/>
          <w:sz w:val="20"/>
          <w:szCs w:val="20"/>
          <w:lang w:eastAsia="en-IN"/>
          <w14:ligatures w14:val="none"/>
        </w:rPr>
        <w:t xml:space="preserve">(d =&gt; </w:t>
      </w:r>
      <w:proofErr w:type="spellStart"/>
      <w:r w:rsidRPr="00A33383">
        <w:rPr>
          <w:rFonts w:ascii="inherit" w:eastAsia="Times New Roman" w:hAnsi="inherit" w:cs="Courier New"/>
          <w:color w:val="B9BDB6"/>
          <w:kern w:val="0"/>
          <w:sz w:val="20"/>
          <w:szCs w:val="20"/>
          <w:lang w:eastAsia="en-IN"/>
          <w14:ligatures w14:val="none"/>
        </w:rPr>
        <w:t>d.Department</w:t>
      </w:r>
      <w:proofErr w:type="spell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WithMany</w:t>
      </w:r>
      <w:proofErr w:type="spellEnd"/>
      <w:r w:rsidRPr="00A33383">
        <w:rPr>
          <w:rFonts w:ascii="inherit" w:eastAsia="Times New Roman" w:hAnsi="inherit" w:cs="Courier New"/>
          <w:color w:val="B9BDB6"/>
          <w:kern w:val="0"/>
          <w:sz w:val="20"/>
          <w:szCs w:val="20"/>
          <w:lang w:eastAsia="en-IN"/>
          <w14:ligatures w14:val="none"/>
        </w:rPr>
        <w:t xml:space="preserve">(p =&gt; </w:t>
      </w:r>
      <w:proofErr w:type="spellStart"/>
      <w:r w:rsidRPr="00A33383">
        <w:rPr>
          <w:rFonts w:ascii="inherit" w:eastAsia="Times New Roman" w:hAnsi="inherit" w:cs="Courier New"/>
          <w:color w:val="B9BDB6"/>
          <w:kern w:val="0"/>
          <w:sz w:val="20"/>
          <w:szCs w:val="20"/>
          <w:lang w:eastAsia="en-IN"/>
          <w14:ligatures w14:val="none"/>
        </w:rPr>
        <w:t>p.Employees</w:t>
      </w:r>
      <w:proofErr w:type="spellEnd"/>
      <w:r w:rsidRPr="00A33383">
        <w:rPr>
          <w:rFonts w:ascii="inherit" w:eastAsia="Times New Roman" w:hAnsi="inherit" w:cs="Courier New"/>
          <w:color w:val="B9BDB6"/>
          <w:kern w:val="0"/>
          <w:sz w:val="20"/>
          <w:szCs w:val="20"/>
          <w:lang w:eastAsia="en-IN"/>
          <w14:ligatures w14:val="none"/>
        </w:rPr>
        <w:t>)</w:t>
      </w:r>
    </w:p>
    <w:p w14:paraId="5BDE19CF"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HasForeignKey</w:t>
      </w:r>
      <w:proofErr w:type="spellEnd"/>
      <w:proofErr w:type="gramEnd"/>
      <w:r w:rsidRPr="00A33383">
        <w:rPr>
          <w:rFonts w:ascii="inherit" w:eastAsia="Times New Roman" w:hAnsi="inherit" w:cs="Courier New"/>
          <w:color w:val="B9BDB6"/>
          <w:kern w:val="0"/>
          <w:sz w:val="20"/>
          <w:szCs w:val="20"/>
          <w:lang w:eastAsia="en-IN"/>
          <w14:ligatures w14:val="none"/>
        </w:rPr>
        <w:t xml:space="preserve">(d =&gt; </w:t>
      </w:r>
      <w:proofErr w:type="spellStart"/>
      <w:r w:rsidRPr="00A33383">
        <w:rPr>
          <w:rFonts w:ascii="inherit" w:eastAsia="Times New Roman" w:hAnsi="inherit" w:cs="Courier New"/>
          <w:color w:val="B9BDB6"/>
          <w:kern w:val="0"/>
          <w:sz w:val="20"/>
          <w:szCs w:val="20"/>
          <w:lang w:eastAsia="en-IN"/>
          <w14:ligatures w14:val="none"/>
        </w:rPr>
        <w:t>d.DepartmentId</w:t>
      </w:r>
      <w:proofErr w:type="spellEnd"/>
      <w:r w:rsidRPr="00A33383">
        <w:rPr>
          <w:rFonts w:ascii="inherit" w:eastAsia="Times New Roman" w:hAnsi="inherit" w:cs="Courier New"/>
          <w:color w:val="B9BDB6"/>
          <w:kern w:val="0"/>
          <w:sz w:val="20"/>
          <w:szCs w:val="20"/>
          <w:lang w:eastAsia="en-IN"/>
          <w14:ligatures w14:val="none"/>
        </w:rPr>
        <w:t>)</w:t>
      </w:r>
    </w:p>
    <w:p w14:paraId="729102A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OnDelete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DeleteBehavior.ClientSetNull</w:t>
      </w:r>
      <w:proofErr w:type="spellEnd"/>
      <w:r w:rsidRPr="00A33383">
        <w:rPr>
          <w:rFonts w:ascii="inherit" w:eastAsia="Times New Roman" w:hAnsi="inherit" w:cs="Courier New"/>
          <w:color w:val="B9BDB6"/>
          <w:kern w:val="0"/>
          <w:sz w:val="20"/>
          <w:szCs w:val="20"/>
          <w:lang w:eastAsia="en-IN"/>
          <w14:ligatures w14:val="none"/>
        </w:rPr>
        <w:t>)</w:t>
      </w:r>
    </w:p>
    <w:p w14:paraId="401F7C1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HasConstraintName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FK_Employee_Department</w:t>
      </w:r>
      <w:proofErr w:type="spellEnd"/>
      <w:r w:rsidRPr="00A33383">
        <w:rPr>
          <w:rFonts w:ascii="inherit" w:eastAsia="Times New Roman" w:hAnsi="inherit" w:cs="Courier New"/>
          <w:color w:val="B9BDB6"/>
          <w:kern w:val="0"/>
          <w:sz w:val="20"/>
          <w:szCs w:val="20"/>
          <w:lang w:eastAsia="en-IN"/>
          <w14:ligatures w14:val="none"/>
        </w:rPr>
        <w:t>");</w:t>
      </w:r>
    </w:p>
    <w:p w14:paraId="12E8337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710BC73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6BE607B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OnModelCreatingPartial</w:t>
      </w:r>
      <w:proofErr w:type="spell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modelBuilder</w:t>
      </w:r>
      <w:proofErr w:type="spellEnd"/>
      <w:proofErr w:type="gramStart"/>
      <w:r w:rsidRPr="00A33383">
        <w:rPr>
          <w:rFonts w:ascii="inherit" w:eastAsia="Times New Roman" w:hAnsi="inherit" w:cs="Courier New"/>
          <w:color w:val="B9BDB6"/>
          <w:kern w:val="0"/>
          <w:sz w:val="20"/>
          <w:szCs w:val="20"/>
          <w:lang w:eastAsia="en-IN"/>
          <w14:ligatures w14:val="none"/>
        </w:rPr>
        <w:t>);</w:t>
      </w:r>
      <w:proofErr w:type="gramEnd"/>
    </w:p>
    <w:p w14:paraId="72C2814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2AE712A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DC38CF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partial void </w:t>
      </w:r>
      <w:proofErr w:type="spellStart"/>
      <w:proofErr w:type="gramStart"/>
      <w:r w:rsidRPr="00A33383">
        <w:rPr>
          <w:rFonts w:ascii="inherit" w:eastAsia="Times New Roman" w:hAnsi="inherit" w:cs="Courier New"/>
          <w:color w:val="B9BDB6"/>
          <w:kern w:val="0"/>
          <w:sz w:val="20"/>
          <w:szCs w:val="20"/>
          <w:lang w:eastAsia="en-IN"/>
          <w14:ligatures w14:val="none"/>
        </w:rPr>
        <w:t>OnModelCreatingPartial</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ModelBuilder</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modelBuilder</w:t>
      </w:r>
      <w:proofErr w:type="spellEnd"/>
      <w:r w:rsidRPr="00A33383">
        <w:rPr>
          <w:rFonts w:ascii="inherit" w:eastAsia="Times New Roman" w:hAnsi="inherit" w:cs="Courier New"/>
          <w:color w:val="B9BDB6"/>
          <w:kern w:val="0"/>
          <w:sz w:val="20"/>
          <w:szCs w:val="20"/>
          <w:lang w:eastAsia="en-IN"/>
          <w14:ligatures w14:val="none"/>
        </w:rPr>
        <w:t>);</w:t>
      </w:r>
    </w:p>
    <w:p w14:paraId="52041368"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01696CCE"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Package Manager Console (PMC) Scaffold-</w:t>
      </w:r>
      <w:proofErr w:type="spellStart"/>
      <w:r w:rsidRPr="00A33383">
        <w:rPr>
          <w:rFonts w:ascii="Lora" w:eastAsia="Times New Roman" w:hAnsi="Lora" w:cs="Times New Roman"/>
          <w:color w:val="2A2A2A"/>
          <w:kern w:val="0"/>
          <w:sz w:val="33"/>
          <w:szCs w:val="33"/>
          <w:lang w:eastAsia="en-IN"/>
          <w14:ligatures w14:val="none"/>
        </w:rPr>
        <w:t>DbContext</w:t>
      </w:r>
      <w:proofErr w:type="spellEnd"/>
      <w:r w:rsidRPr="00A33383">
        <w:rPr>
          <w:rFonts w:ascii="Lora" w:eastAsia="Times New Roman" w:hAnsi="Lora" w:cs="Times New Roman"/>
          <w:color w:val="2A2A2A"/>
          <w:kern w:val="0"/>
          <w:sz w:val="33"/>
          <w:szCs w:val="33"/>
          <w:lang w:eastAsia="en-IN"/>
          <w14:ligatures w14:val="none"/>
        </w:rPr>
        <w:t xml:space="preserve"> Command</w:t>
      </w:r>
    </w:p>
    <w:p w14:paraId="447FBD27"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can skip the </w:t>
      </w:r>
      <w:proofErr w:type="spellStart"/>
      <w:r w:rsidRPr="00A33383">
        <w:rPr>
          <w:rFonts w:ascii="Lora" w:eastAsia="Times New Roman" w:hAnsi="Lora" w:cs="Times New Roman"/>
          <w:b/>
          <w:bCs/>
          <w:color w:val="2A2A2A"/>
          <w:kern w:val="0"/>
          <w:sz w:val="27"/>
          <w:szCs w:val="27"/>
          <w:lang w:eastAsia="en-IN"/>
          <w14:ligatures w14:val="none"/>
        </w:rPr>
        <w:t>DotNet</w:t>
      </w:r>
      <w:proofErr w:type="spellEnd"/>
      <w:r w:rsidRPr="00A33383">
        <w:rPr>
          <w:rFonts w:ascii="Lora" w:eastAsia="Times New Roman" w:hAnsi="Lora" w:cs="Times New Roman"/>
          <w:b/>
          <w:bCs/>
          <w:color w:val="2A2A2A"/>
          <w:kern w:val="0"/>
          <w:sz w:val="27"/>
          <w:szCs w:val="27"/>
          <w:lang w:eastAsia="en-IN"/>
          <w14:ligatures w14:val="none"/>
        </w:rPr>
        <w:t xml:space="preserve"> CLI Scaffold Command</w:t>
      </w:r>
      <w:r w:rsidRPr="00A33383">
        <w:rPr>
          <w:rFonts w:ascii="Lora" w:eastAsia="Times New Roman" w:hAnsi="Lora" w:cs="Times New Roman"/>
          <w:color w:val="2A2A2A"/>
          <w:kern w:val="0"/>
          <w:sz w:val="27"/>
          <w:szCs w:val="27"/>
          <w:lang w:eastAsia="en-IN"/>
          <w14:ligatures w14:val="none"/>
        </w:rPr>
        <w:t> and use </w:t>
      </w:r>
      <w:r w:rsidRPr="00A33383">
        <w:rPr>
          <w:rFonts w:ascii="Lora" w:eastAsia="Times New Roman" w:hAnsi="Lora" w:cs="Times New Roman"/>
          <w:b/>
          <w:bCs/>
          <w:color w:val="2A2A2A"/>
          <w:kern w:val="0"/>
          <w:sz w:val="27"/>
          <w:szCs w:val="27"/>
          <w:lang w:eastAsia="en-IN"/>
          <w14:ligatures w14:val="none"/>
        </w:rPr>
        <w:t>Scaffold-</w:t>
      </w:r>
      <w:proofErr w:type="spellStart"/>
      <w:r w:rsidRPr="00A33383">
        <w:rPr>
          <w:rFonts w:ascii="Lora" w:eastAsia="Times New Roman" w:hAnsi="Lora" w:cs="Times New Roman"/>
          <w:b/>
          <w:bCs/>
          <w:color w:val="2A2A2A"/>
          <w:kern w:val="0"/>
          <w:sz w:val="27"/>
          <w:szCs w:val="27"/>
          <w:lang w:eastAsia="en-IN"/>
          <w14:ligatures w14:val="none"/>
        </w:rPr>
        <w:t>DbContext</w:t>
      </w:r>
      <w:proofErr w:type="spellEnd"/>
      <w:r w:rsidRPr="00A33383">
        <w:rPr>
          <w:rFonts w:ascii="Lora" w:eastAsia="Times New Roman" w:hAnsi="Lora" w:cs="Times New Roman"/>
          <w:b/>
          <w:bCs/>
          <w:color w:val="2A2A2A"/>
          <w:kern w:val="0"/>
          <w:sz w:val="27"/>
          <w:szCs w:val="27"/>
          <w:lang w:eastAsia="en-IN"/>
          <w14:ligatures w14:val="none"/>
        </w:rPr>
        <w:t xml:space="preserve"> Command</w:t>
      </w:r>
      <w:r w:rsidRPr="00A33383">
        <w:rPr>
          <w:rFonts w:ascii="Lora" w:eastAsia="Times New Roman" w:hAnsi="Lora" w:cs="Times New Roman"/>
          <w:color w:val="2A2A2A"/>
          <w:kern w:val="0"/>
          <w:sz w:val="27"/>
          <w:szCs w:val="27"/>
          <w:lang w:eastAsia="en-IN"/>
          <w14:ligatures w14:val="none"/>
        </w:rPr>
        <w:t xml:space="preserve"> for creating context &amp; entity classes from a database. This will do the exact same thing </w:t>
      </w:r>
      <w:proofErr w:type="gramStart"/>
      <w:r w:rsidRPr="00A33383">
        <w:rPr>
          <w:rFonts w:ascii="Lora" w:eastAsia="Times New Roman" w:hAnsi="Lora" w:cs="Times New Roman"/>
          <w:color w:val="2A2A2A"/>
          <w:kern w:val="0"/>
          <w:sz w:val="27"/>
          <w:szCs w:val="27"/>
          <w:lang w:eastAsia="en-IN"/>
          <w14:ligatures w14:val="none"/>
        </w:rPr>
        <w:t>like</w:t>
      </w:r>
      <w:proofErr w:type="gramEnd"/>
      <w:r w:rsidRPr="00A33383">
        <w:rPr>
          <w:rFonts w:ascii="Lora" w:eastAsia="Times New Roman" w:hAnsi="Lora" w:cs="Times New Roman"/>
          <w:color w:val="2A2A2A"/>
          <w:kern w:val="0"/>
          <w:sz w:val="27"/>
          <w:szCs w:val="27"/>
          <w:lang w:eastAsia="en-IN"/>
          <w14:ligatures w14:val="none"/>
        </w:rPr>
        <w:t xml:space="preserve"> before.</w:t>
      </w:r>
    </w:p>
    <w:p w14:paraId="73886259"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Run the following command on the Package Manager Console.</w:t>
      </w:r>
    </w:p>
    <w:p w14:paraId="5231EC3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A33383">
        <w:rPr>
          <w:rFonts w:ascii="inherit" w:eastAsia="Times New Roman" w:hAnsi="inherit" w:cs="Courier New"/>
          <w:color w:val="B9BDB6"/>
          <w:kern w:val="0"/>
          <w:sz w:val="20"/>
          <w:szCs w:val="20"/>
          <w:lang w:eastAsia="en-IN"/>
          <w14:ligatures w14:val="none"/>
        </w:rPr>
        <w:t>PM&gt; Scaffold-</w:t>
      </w:r>
      <w:proofErr w:type="spellStart"/>
      <w:r w:rsidRPr="00A33383">
        <w:rPr>
          <w:rFonts w:ascii="inherit" w:eastAsia="Times New Roman" w:hAnsi="inherit" w:cs="Courier New"/>
          <w:color w:val="B9BDB6"/>
          <w:kern w:val="0"/>
          <w:sz w:val="20"/>
          <w:szCs w:val="20"/>
          <w:lang w:eastAsia="en-IN"/>
          <w14:ligatures w14:val="none"/>
        </w:rPr>
        <w:t>DbContext</w:t>
      </w:r>
      <w:proofErr w:type="spellEnd"/>
      <w:r w:rsidRPr="00A33383">
        <w:rPr>
          <w:rFonts w:ascii="inherit" w:eastAsia="Times New Roman" w:hAnsi="inherit" w:cs="Courier New"/>
          <w:color w:val="B9BDB6"/>
          <w:kern w:val="0"/>
          <w:sz w:val="20"/>
          <w:szCs w:val="20"/>
          <w:lang w:eastAsia="en-IN"/>
          <w14:ligatures w14:val="none"/>
        </w:rPr>
        <w:t xml:space="preserve"> "Server=</w:t>
      </w:r>
      <w:proofErr w:type="spellStart"/>
      <w:proofErr w:type="gramStart"/>
      <w:r w:rsidRPr="00A33383">
        <w:rPr>
          <w:rFonts w:ascii="inherit" w:eastAsia="Times New Roman" w:hAnsi="inherit" w:cs="Courier New"/>
          <w:color w:val="B9BDB6"/>
          <w:kern w:val="0"/>
          <w:sz w:val="20"/>
          <w:szCs w:val="20"/>
          <w:lang w:eastAsia="en-IN"/>
          <w14:ligatures w14:val="none"/>
        </w:rPr>
        <w:t>vaio;Database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Company;Trusted_Connection</w:t>
      </w:r>
      <w:proofErr w:type="spellEnd"/>
      <w:r w:rsidRPr="00A33383">
        <w:rPr>
          <w:rFonts w:ascii="inherit" w:eastAsia="Times New Roman" w:hAnsi="inherit" w:cs="Courier New"/>
          <w:color w:val="B9BDB6"/>
          <w:kern w:val="0"/>
          <w:sz w:val="20"/>
          <w:szCs w:val="20"/>
          <w:lang w:eastAsia="en-IN"/>
          <w14:ligatures w14:val="none"/>
        </w:rPr>
        <w:t xml:space="preserve">=True;" </w:t>
      </w:r>
      <w:proofErr w:type="spellStart"/>
      <w:r w:rsidRPr="00A33383">
        <w:rPr>
          <w:rFonts w:ascii="inherit" w:eastAsia="Times New Roman" w:hAnsi="inherit" w:cs="Courier New"/>
          <w:color w:val="B9BDB6"/>
          <w:kern w:val="0"/>
          <w:sz w:val="20"/>
          <w:szCs w:val="20"/>
          <w:lang w:eastAsia="en-IN"/>
          <w14:ligatures w14:val="none"/>
        </w:rPr>
        <w:t>Microsoft.EntityFrameworkCore.SqlServer</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OutputDir</w:t>
      </w:r>
      <w:proofErr w:type="spellEnd"/>
      <w:r w:rsidRPr="00A33383">
        <w:rPr>
          <w:rFonts w:ascii="inherit" w:eastAsia="Times New Roman" w:hAnsi="inherit" w:cs="Courier New"/>
          <w:color w:val="B9BDB6"/>
          <w:kern w:val="0"/>
          <w:sz w:val="20"/>
          <w:szCs w:val="20"/>
          <w:lang w:eastAsia="en-IN"/>
          <w14:ligatures w14:val="none"/>
        </w:rPr>
        <w:t xml:space="preserve"> Models</w:t>
      </w:r>
    </w:p>
    <w:p w14:paraId="603ED10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Download the source codes:</w:t>
      </w:r>
    </w:p>
    <w:p w14:paraId="64E56FA7"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24" w:tgtFrame="_blank" w:history="1">
        <w:r w:rsidRPr="00A33383">
          <w:rPr>
            <w:rFonts w:ascii="Lora" w:eastAsia="Times New Roman" w:hAnsi="Lora" w:cs="Times New Roman"/>
            <w:color w:val="FFFFFF"/>
            <w:kern w:val="0"/>
            <w:sz w:val="27"/>
            <w:szCs w:val="27"/>
            <w:u w:val="single"/>
            <w:shd w:val="clear" w:color="auto" w:fill="337AB7"/>
            <w:lang w:eastAsia="en-IN"/>
            <w14:ligatures w14:val="none"/>
          </w:rPr>
          <w:t>DOWNLOAD</w:t>
        </w:r>
      </w:hyperlink>
    </w:p>
    <w:p w14:paraId="50F93468"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Conclusion</w:t>
      </w:r>
    </w:p>
    <w:p w14:paraId="035C525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just finished understanding </w:t>
      </w:r>
      <w:r w:rsidRPr="00A33383">
        <w:rPr>
          <w:rFonts w:ascii="Lora" w:eastAsia="Times New Roman" w:hAnsi="Lora" w:cs="Times New Roman"/>
          <w:b/>
          <w:bCs/>
          <w:color w:val="2A2A2A"/>
          <w:kern w:val="0"/>
          <w:sz w:val="27"/>
          <w:szCs w:val="27"/>
          <w:lang w:eastAsia="en-IN"/>
          <w14:ligatures w14:val="none"/>
        </w:rPr>
        <w:t>Entity Framework Core Database First approach</w:t>
      </w:r>
      <w:r w:rsidRPr="00A33383">
        <w:rPr>
          <w:rFonts w:ascii="Lora" w:eastAsia="Times New Roman" w:hAnsi="Lora" w:cs="Times New Roman"/>
          <w:color w:val="2A2A2A"/>
          <w:kern w:val="0"/>
          <w:sz w:val="27"/>
          <w:szCs w:val="27"/>
          <w:lang w:eastAsia="en-IN"/>
          <w14:ligatures w14:val="none"/>
        </w:rPr>
        <w:t xml:space="preserve"> and created the necessary model and database context from the </w:t>
      </w:r>
      <w:proofErr w:type="spellStart"/>
      <w:r w:rsidRPr="00A33383">
        <w:rPr>
          <w:rFonts w:ascii="Lora" w:eastAsia="Times New Roman" w:hAnsi="Lora" w:cs="Times New Roman"/>
          <w:color w:val="2A2A2A"/>
          <w:kern w:val="0"/>
          <w:sz w:val="27"/>
          <w:szCs w:val="27"/>
          <w:lang w:eastAsia="en-IN"/>
          <w14:ligatures w14:val="none"/>
        </w:rPr>
        <w:t>sql</w:t>
      </w:r>
      <w:proofErr w:type="spellEnd"/>
      <w:r w:rsidRPr="00A33383">
        <w:rPr>
          <w:rFonts w:ascii="Lora" w:eastAsia="Times New Roman" w:hAnsi="Lora" w:cs="Times New Roman"/>
          <w:color w:val="2A2A2A"/>
          <w:kern w:val="0"/>
          <w:sz w:val="27"/>
          <w:szCs w:val="27"/>
          <w:lang w:eastAsia="en-IN"/>
          <w14:ligatures w14:val="none"/>
        </w:rPr>
        <w:t xml:space="preserve"> server database by running the Scaffold commands. However just keep this in mind that Database First approach is not used anymore instead we will be using Code-First Approach as Microsoft itself put emphasis on using this approach.</w:t>
      </w:r>
    </w:p>
    <w:p w14:paraId="07CFEEA3" w14:textId="77777777" w:rsidR="00A33383" w:rsidRPr="00A33383" w:rsidRDefault="00A33383" w:rsidP="00A33383">
      <w:pPr>
        <w:pBdr>
          <w:bottom w:val="double" w:sz="6" w:space="1" w:color="auto"/>
        </w:pBd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Before that we need to understand how Database Context will work. This is the tutorial coming next – </w:t>
      </w:r>
      <w:proofErr w:type="spellStart"/>
      <w:r w:rsidRPr="00A33383">
        <w:rPr>
          <w:rFonts w:ascii="Lora" w:eastAsia="Times New Roman" w:hAnsi="Lora" w:cs="Times New Roman"/>
          <w:color w:val="2A2A2A"/>
          <w:kern w:val="0"/>
          <w:sz w:val="27"/>
          <w:szCs w:val="27"/>
          <w:lang w:eastAsia="en-IN"/>
          <w14:ligatures w14:val="none"/>
        </w:rPr>
        <w:fldChar w:fldCharType="begin"/>
      </w:r>
      <w:r w:rsidRPr="00A33383">
        <w:rPr>
          <w:rFonts w:ascii="Lora" w:eastAsia="Times New Roman" w:hAnsi="Lora" w:cs="Times New Roman"/>
          <w:color w:val="2A2A2A"/>
          <w:kern w:val="0"/>
          <w:sz w:val="27"/>
          <w:szCs w:val="27"/>
          <w:lang w:eastAsia="en-IN"/>
          <w14:ligatures w14:val="none"/>
        </w:rPr>
        <w:instrText>HYPERLINK "https://www.yogihosting.com/dbcontext-entity-framework-core/"</w:instrText>
      </w:r>
      <w:r w:rsidRPr="00A33383">
        <w:rPr>
          <w:rFonts w:ascii="Lora" w:eastAsia="Times New Roman" w:hAnsi="Lora" w:cs="Times New Roman"/>
          <w:color w:val="2A2A2A"/>
          <w:kern w:val="0"/>
          <w:sz w:val="27"/>
          <w:szCs w:val="27"/>
          <w:lang w:eastAsia="en-IN"/>
          <w14:ligatures w14:val="none"/>
        </w:rPr>
      </w:r>
      <w:r w:rsidRPr="00A33383">
        <w:rPr>
          <w:rFonts w:ascii="Lora" w:eastAsia="Times New Roman" w:hAnsi="Lora" w:cs="Times New Roman"/>
          <w:color w:val="2A2A2A"/>
          <w:kern w:val="0"/>
          <w:sz w:val="27"/>
          <w:szCs w:val="27"/>
          <w:lang w:eastAsia="en-IN"/>
          <w14:ligatures w14:val="none"/>
        </w:rPr>
        <w:fldChar w:fldCharType="separate"/>
      </w:r>
      <w:r w:rsidRPr="00A33383">
        <w:rPr>
          <w:rFonts w:ascii="Lora" w:eastAsia="Times New Roman" w:hAnsi="Lora" w:cs="Times New Roman"/>
          <w:color w:val="C72730"/>
          <w:kern w:val="0"/>
          <w:sz w:val="27"/>
          <w:szCs w:val="27"/>
          <w:u w:val="single"/>
          <w:lang w:eastAsia="en-IN"/>
          <w14:ligatures w14:val="none"/>
        </w:rPr>
        <w:t>DbContext</w:t>
      </w:r>
      <w:proofErr w:type="spellEnd"/>
      <w:r w:rsidRPr="00A33383">
        <w:rPr>
          <w:rFonts w:ascii="Lora" w:eastAsia="Times New Roman" w:hAnsi="Lora" w:cs="Times New Roman"/>
          <w:color w:val="C72730"/>
          <w:kern w:val="0"/>
          <w:sz w:val="27"/>
          <w:szCs w:val="27"/>
          <w:u w:val="single"/>
          <w:lang w:eastAsia="en-IN"/>
          <w14:ligatures w14:val="none"/>
        </w:rPr>
        <w:t xml:space="preserve"> Class in Entity Framework Core</w:t>
      </w:r>
      <w:r w:rsidRPr="00A33383">
        <w:rPr>
          <w:rFonts w:ascii="Lora" w:eastAsia="Times New Roman" w:hAnsi="Lora" w:cs="Times New Roman"/>
          <w:color w:val="2A2A2A"/>
          <w:kern w:val="0"/>
          <w:sz w:val="27"/>
          <w:szCs w:val="27"/>
          <w:lang w:eastAsia="en-IN"/>
          <w14:ligatures w14:val="none"/>
        </w:rPr>
        <w:fldChar w:fldCharType="end"/>
      </w:r>
    </w:p>
    <w:p w14:paraId="5DB19D19" w14:textId="77777777" w:rsidR="00A33383" w:rsidRPr="00A33383" w:rsidRDefault="00A33383" w:rsidP="00A33383">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proofErr w:type="spellStart"/>
      <w:r w:rsidRPr="00A33383">
        <w:rPr>
          <w:rFonts w:ascii="Lora" w:eastAsia="Times New Roman" w:hAnsi="Lora" w:cs="Times New Roman"/>
          <w:b/>
          <w:bCs/>
          <w:color w:val="2A2A2A"/>
          <w:kern w:val="36"/>
          <w:sz w:val="38"/>
          <w:szCs w:val="38"/>
          <w:lang w:eastAsia="en-IN"/>
          <w14:ligatures w14:val="none"/>
        </w:rPr>
        <w:t>DbContext</w:t>
      </w:r>
      <w:proofErr w:type="spellEnd"/>
      <w:r w:rsidRPr="00A33383">
        <w:rPr>
          <w:rFonts w:ascii="Lora" w:eastAsia="Times New Roman" w:hAnsi="Lora" w:cs="Times New Roman"/>
          <w:b/>
          <w:bCs/>
          <w:color w:val="2A2A2A"/>
          <w:kern w:val="36"/>
          <w:sz w:val="38"/>
          <w:szCs w:val="38"/>
          <w:lang w:eastAsia="en-IN"/>
          <w14:ligatures w14:val="none"/>
        </w:rPr>
        <w:t xml:space="preserve"> Class in Entity Framework Core</w:t>
      </w:r>
    </w:p>
    <w:p w14:paraId="01E4A692" w14:textId="77777777" w:rsidR="00A33383" w:rsidRPr="00A33383" w:rsidRDefault="00A33383" w:rsidP="00A33383">
      <w:pPr>
        <w:spacing w:after="0" w:line="240" w:lineRule="auto"/>
        <w:rPr>
          <w:rFonts w:ascii="Times New Roman" w:eastAsia="Times New Roman" w:hAnsi="Times New Roman" w:cs="Times New Roman"/>
          <w:kern w:val="0"/>
          <w:lang w:eastAsia="en-IN"/>
          <w14:ligatures w14:val="none"/>
        </w:rPr>
      </w:pPr>
      <w:r w:rsidRPr="00A33383">
        <w:rPr>
          <w:rFonts w:ascii="Times New Roman" w:eastAsia="Times New Roman" w:hAnsi="Times New Roman" w:cs="Times New Roman"/>
          <w:kern w:val="0"/>
          <w:lang w:eastAsia="en-IN"/>
          <w14:ligatures w14:val="none"/>
        </w:rPr>
        <w:t>Last Updated: October 10, 2022</w:t>
      </w:r>
    </w:p>
    <w:p w14:paraId="3BD6E463"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7356572" wp14:editId="76819144">
                <wp:extent cx="6193155" cy="3924300"/>
                <wp:effectExtent l="0" t="0" r="0" b="0"/>
                <wp:docPr id="536459849" name="AutoShape 250" descr="DbContext Class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2FA8" id="AutoShape 250" o:spid="_x0000_s1026" alt="DbContext Class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3E049065"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b/>
          <w:bCs/>
          <w:color w:val="2A2A2A"/>
          <w:kern w:val="0"/>
          <w:sz w:val="27"/>
          <w:szCs w:val="27"/>
          <w:lang w:eastAsia="en-IN"/>
          <w14:ligatures w14:val="none"/>
        </w:rPr>
        <w:t xml:space="preserve">Entity Framework Core Database Context is an important class which is used to maintain session with the database. It thus </w:t>
      </w:r>
      <w:proofErr w:type="gramStart"/>
      <w:r w:rsidRPr="00A33383">
        <w:rPr>
          <w:rFonts w:ascii="Lora" w:eastAsia="Times New Roman" w:hAnsi="Lora" w:cs="Times New Roman"/>
          <w:b/>
          <w:bCs/>
          <w:color w:val="2A2A2A"/>
          <w:kern w:val="0"/>
          <w:sz w:val="27"/>
          <w:szCs w:val="27"/>
          <w:lang w:eastAsia="en-IN"/>
          <w14:ligatures w14:val="none"/>
        </w:rPr>
        <w:t>help</w:t>
      </w:r>
      <w:proofErr w:type="gramEnd"/>
      <w:r w:rsidRPr="00A33383">
        <w:rPr>
          <w:rFonts w:ascii="Lora" w:eastAsia="Times New Roman" w:hAnsi="Lora" w:cs="Times New Roman"/>
          <w:b/>
          <w:bCs/>
          <w:color w:val="2A2A2A"/>
          <w:kern w:val="0"/>
          <w:sz w:val="27"/>
          <w:szCs w:val="27"/>
          <w:lang w:eastAsia="en-IN"/>
          <w14:ligatures w14:val="none"/>
        </w:rPr>
        <w:t xml:space="preserve"> in performing all types database operations like creating, reading, updating and deleting records. We create a database context for the app by inheriting a class from the </w:t>
      </w:r>
      <w:proofErr w:type="spellStart"/>
      <w:r w:rsidRPr="00A33383">
        <w:rPr>
          <w:rFonts w:ascii="Lora" w:eastAsia="Times New Roman" w:hAnsi="Lora" w:cs="Times New Roman"/>
          <w:b/>
          <w:bCs/>
          <w:color w:val="2A2A2A"/>
          <w:kern w:val="0"/>
          <w:sz w:val="27"/>
          <w:szCs w:val="27"/>
          <w:lang w:eastAsia="en-IN"/>
          <w14:ligatures w14:val="none"/>
        </w:rPr>
        <w:t>DbContext</w:t>
      </w:r>
      <w:proofErr w:type="spellEnd"/>
      <w:r w:rsidRPr="00A33383">
        <w:rPr>
          <w:rFonts w:ascii="Lora" w:eastAsia="Times New Roman" w:hAnsi="Lora" w:cs="Times New Roman"/>
          <w:b/>
          <w:bCs/>
          <w:color w:val="2A2A2A"/>
          <w:kern w:val="0"/>
          <w:sz w:val="27"/>
          <w:szCs w:val="27"/>
          <w:lang w:eastAsia="en-IN"/>
          <w14:ligatures w14:val="none"/>
        </w:rPr>
        <w:t xml:space="preserve"> class of the </w:t>
      </w:r>
      <w:proofErr w:type="spellStart"/>
      <w:r w:rsidRPr="00A33383">
        <w:rPr>
          <w:rFonts w:ascii="Lora" w:eastAsia="Times New Roman" w:hAnsi="Lora" w:cs="Times New Roman"/>
          <w:b/>
          <w:bCs/>
          <w:color w:val="2A2A2A"/>
          <w:kern w:val="0"/>
          <w:sz w:val="27"/>
          <w:szCs w:val="27"/>
          <w:lang w:eastAsia="en-IN"/>
          <w14:ligatures w14:val="none"/>
        </w:rPr>
        <w:t>Microsoft.EntityFrameworkCore</w:t>
      </w:r>
      <w:proofErr w:type="spellEnd"/>
      <w:r w:rsidRPr="00A33383">
        <w:rPr>
          <w:rFonts w:ascii="Lora" w:eastAsia="Times New Roman" w:hAnsi="Lora" w:cs="Times New Roman"/>
          <w:b/>
          <w:bCs/>
          <w:color w:val="2A2A2A"/>
          <w:kern w:val="0"/>
          <w:sz w:val="27"/>
          <w:szCs w:val="27"/>
          <w:lang w:eastAsia="en-IN"/>
          <w14:ligatures w14:val="none"/>
        </w:rPr>
        <w:t xml:space="preserve"> namespace.</w:t>
      </w:r>
    </w:p>
    <w:p w14:paraId="502448C9" w14:textId="77777777" w:rsidR="00A33383" w:rsidRPr="00A33383" w:rsidRDefault="00A33383" w:rsidP="00A33383">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63AEC926" wp14:editId="4367A2ED">
                <wp:extent cx="304800" cy="304800"/>
                <wp:effectExtent l="0" t="0" r="0" b="0"/>
                <wp:docPr id="1383341402"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4DF9B" id="AutoShape 2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09158C" w14:textId="77777777" w:rsidR="00A33383" w:rsidRPr="00A33383" w:rsidRDefault="00A33383" w:rsidP="00A33383">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A33383">
        <w:rPr>
          <w:rFonts w:ascii="Lora" w:eastAsia="Times New Roman" w:hAnsi="Lora" w:cs="Times New Roman"/>
          <w:color w:val="2A2A2A"/>
          <w:kern w:val="0"/>
          <w:lang w:eastAsia="en-IN"/>
          <w14:ligatures w14:val="none"/>
        </w:rPr>
        <w:t>This tutorial is a part of </w:t>
      </w:r>
      <w:r w:rsidRPr="00A33383">
        <w:rPr>
          <w:rFonts w:ascii="Lora" w:eastAsia="Times New Roman" w:hAnsi="Lora" w:cs="Times New Roman"/>
          <w:b/>
          <w:bCs/>
          <w:color w:val="2A2A2A"/>
          <w:kern w:val="0"/>
          <w:lang w:eastAsia="en-IN"/>
          <w14:ligatures w14:val="none"/>
        </w:rPr>
        <w:t>Entity Framework Core</w:t>
      </w:r>
      <w:r w:rsidRPr="00A33383">
        <w:rPr>
          <w:rFonts w:ascii="Lora" w:eastAsia="Times New Roman" w:hAnsi="Lora" w:cs="Times New Roman"/>
          <w:color w:val="2A2A2A"/>
          <w:kern w:val="0"/>
          <w:lang w:eastAsia="en-IN"/>
          <w14:ligatures w14:val="none"/>
        </w:rPr>
        <w:t> series.</w:t>
      </w:r>
    </w:p>
    <w:p w14:paraId="468C5D1F"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1. </w:t>
      </w:r>
      <w:hyperlink r:id="rId25" w:tgtFrame="_blank" w:history="1">
        <w:r w:rsidRPr="00A33383">
          <w:rPr>
            <w:rFonts w:ascii="Lora" w:eastAsia="Times New Roman" w:hAnsi="Lora" w:cs="Times New Roman"/>
            <w:color w:val="C72730"/>
            <w:kern w:val="0"/>
            <w:sz w:val="26"/>
            <w:szCs w:val="26"/>
            <w:u w:val="single"/>
            <w:lang w:eastAsia="en-IN"/>
            <w14:ligatures w14:val="none"/>
          </w:rPr>
          <w:t>Introduction to Entity Framework Core</w:t>
        </w:r>
      </w:hyperlink>
    </w:p>
    <w:p w14:paraId="11DD501F"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2. </w:t>
      </w:r>
      <w:hyperlink r:id="rId26" w:tgtFrame="_blank" w:history="1">
        <w:r w:rsidRPr="00A33383">
          <w:rPr>
            <w:rFonts w:ascii="Lora" w:eastAsia="Times New Roman" w:hAnsi="Lora" w:cs="Times New Roman"/>
            <w:color w:val="C72730"/>
            <w:kern w:val="0"/>
            <w:sz w:val="26"/>
            <w:szCs w:val="26"/>
            <w:u w:val="single"/>
            <w:lang w:eastAsia="en-IN"/>
            <w14:ligatures w14:val="none"/>
          </w:rPr>
          <w:t>Installation of Entity Framework Core</w:t>
        </w:r>
      </w:hyperlink>
    </w:p>
    <w:p w14:paraId="72577147"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3. </w:t>
      </w:r>
      <w:hyperlink r:id="rId27" w:tgtFrame="_blank" w:history="1">
        <w:r w:rsidRPr="00A33383">
          <w:rPr>
            <w:rFonts w:ascii="Lora" w:eastAsia="Times New Roman" w:hAnsi="Lora" w:cs="Times New Roman"/>
            <w:color w:val="C72730"/>
            <w:kern w:val="0"/>
            <w:sz w:val="26"/>
            <w:szCs w:val="26"/>
            <w:u w:val="single"/>
            <w:lang w:eastAsia="en-IN"/>
            <w14:ligatures w14:val="none"/>
          </w:rPr>
          <w:t>Database-First approach in Entity Framework Core</w:t>
        </w:r>
      </w:hyperlink>
    </w:p>
    <w:p w14:paraId="1FA19D97"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4. </w:t>
      </w:r>
      <w:proofErr w:type="spellStart"/>
      <w:r w:rsidRPr="00A33383">
        <w:rPr>
          <w:rFonts w:ascii="Lora" w:eastAsia="Times New Roman" w:hAnsi="Lora" w:cs="Times New Roman"/>
          <w:i/>
          <w:iCs/>
          <w:color w:val="2A2A2A"/>
          <w:kern w:val="0"/>
          <w:sz w:val="26"/>
          <w:szCs w:val="26"/>
          <w:lang w:eastAsia="en-IN"/>
          <w14:ligatures w14:val="none"/>
        </w:rPr>
        <w:t>DbContext</w:t>
      </w:r>
      <w:proofErr w:type="spellEnd"/>
      <w:r w:rsidRPr="00A33383">
        <w:rPr>
          <w:rFonts w:ascii="Lora" w:eastAsia="Times New Roman" w:hAnsi="Lora" w:cs="Times New Roman"/>
          <w:i/>
          <w:iCs/>
          <w:color w:val="2A2A2A"/>
          <w:kern w:val="0"/>
          <w:sz w:val="26"/>
          <w:szCs w:val="26"/>
          <w:lang w:eastAsia="en-IN"/>
          <w14:ligatures w14:val="none"/>
        </w:rPr>
        <w:t xml:space="preserve"> Class in Entity Framework Core</w:t>
      </w:r>
    </w:p>
    <w:p w14:paraId="162779CF"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5. </w:t>
      </w:r>
      <w:hyperlink r:id="rId28" w:tgtFrame="_blank" w:history="1">
        <w:r w:rsidRPr="00A33383">
          <w:rPr>
            <w:rFonts w:ascii="Lora" w:eastAsia="Times New Roman" w:hAnsi="Lora" w:cs="Times New Roman"/>
            <w:color w:val="C72730"/>
            <w:kern w:val="0"/>
            <w:sz w:val="26"/>
            <w:szCs w:val="26"/>
            <w:u w:val="single"/>
            <w:lang w:eastAsia="en-IN"/>
            <w14:ligatures w14:val="none"/>
          </w:rPr>
          <w:t>Code-First Approach in Entity Framework Core</w:t>
        </w:r>
      </w:hyperlink>
    </w:p>
    <w:p w14:paraId="0378A669"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lastRenderedPageBreak/>
        <w:t>6. </w:t>
      </w:r>
      <w:hyperlink r:id="rId29" w:tgtFrame="_blank" w:history="1">
        <w:r w:rsidRPr="00A33383">
          <w:rPr>
            <w:rFonts w:ascii="Lora" w:eastAsia="Times New Roman" w:hAnsi="Lora" w:cs="Times New Roman"/>
            <w:color w:val="C72730"/>
            <w:kern w:val="0"/>
            <w:sz w:val="26"/>
            <w:szCs w:val="26"/>
            <w:u w:val="single"/>
            <w:lang w:eastAsia="en-IN"/>
            <w14:ligatures w14:val="none"/>
          </w:rPr>
          <w:t>Migrations in Entity Framework Core</w:t>
        </w:r>
      </w:hyperlink>
    </w:p>
    <w:p w14:paraId="4694C410"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7. </w:t>
      </w:r>
      <w:hyperlink r:id="rId30" w:tgtFrame="_blank" w:history="1">
        <w:r w:rsidRPr="00A33383">
          <w:rPr>
            <w:rFonts w:ascii="Lora" w:eastAsia="Times New Roman" w:hAnsi="Lora" w:cs="Times New Roman"/>
            <w:color w:val="C72730"/>
            <w:kern w:val="0"/>
            <w:sz w:val="26"/>
            <w:szCs w:val="26"/>
            <w:u w:val="single"/>
            <w:lang w:eastAsia="en-IN"/>
            <w14:ligatures w14:val="none"/>
          </w:rPr>
          <w:t>Insert Records in Entity Framework Core</w:t>
        </w:r>
      </w:hyperlink>
    </w:p>
    <w:p w14:paraId="54328350"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8. </w:t>
      </w:r>
      <w:hyperlink r:id="rId31" w:tgtFrame="_blank" w:history="1">
        <w:r w:rsidRPr="00A33383">
          <w:rPr>
            <w:rFonts w:ascii="Lora" w:eastAsia="Times New Roman" w:hAnsi="Lora" w:cs="Times New Roman"/>
            <w:color w:val="C72730"/>
            <w:kern w:val="0"/>
            <w:sz w:val="26"/>
            <w:szCs w:val="26"/>
            <w:u w:val="single"/>
            <w:lang w:eastAsia="en-IN"/>
            <w14:ligatures w14:val="none"/>
          </w:rPr>
          <w:t>Read Records in Entity Framework Core</w:t>
        </w:r>
      </w:hyperlink>
    </w:p>
    <w:p w14:paraId="30E46450"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9. </w:t>
      </w:r>
      <w:hyperlink r:id="rId32" w:tgtFrame="_blank" w:history="1">
        <w:r w:rsidRPr="00A33383">
          <w:rPr>
            <w:rFonts w:ascii="Lora" w:eastAsia="Times New Roman" w:hAnsi="Lora" w:cs="Times New Roman"/>
            <w:color w:val="C72730"/>
            <w:kern w:val="0"/>
            <w:sz w:val="26"/>
            <w:szCs w:val="26"/>
            <w:u w:val="single"/>
            <w:lang w:eastAsia="en-IN"/>
            <w14:ligatures w14:val="none"/>
          </w:rPr>
          <w:t>Update Records in Entity Framework Core</w:t>
        </w:r>
      </w:hyperlink>
    </w:p>
    <w:p w14:paraId="44E91925"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10. </w:t>
      </w:r>
      <w:hyperlink r:id="rId33" w:tgtFrame="_blank" w:history="1">
        <w:r w:rsidRPr="00A33383">
          <w:rPr>
            <w:rFonts w:ascii="Lora" w:eastAsia="Times New Roman" w:hAnsi="Lora" w:cs="Times New Roman"/>
            <w:color w:val="C72730"/>
            <w:kern w:val="0"/>
            <w:sz w:val="26"/>
            <w:szCs w:val="26"/>
            <w:u w:val="single"/>
            <w:lang w:eastAsia="en-IN"/>
            <w14:ligatures w14:val="none"/>
          </w:rPr>
          <w:t>Delete Records in Entity Framework Core</w:t>
        </w:r>
      </w:hyperlink>
    </w:p>
    <w:p w14:paraId="3D76703E"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11. </w:t>
      </w:r>
      <w:hyperlink r:id="rId34" w:tgtFrame="_blank" w:history="1">
        <w:r w:rsidRPr="00A33383">
          <w:rPr>
            <w:rFonts w:ascii="Lora" w:eastAsia="Times New Roman" w:hAnsi="Lora" w:cs="Times New Roman"/>
            <w:color w:val="C72730"/>
            <w:kern w:val="0"/>
            <w:sz w:val="26"/>
            <w:szCs w:val="26"/>
            <w:u w:val="single"/>
            <w:lang w:eastAsia="en-IN"/>
            <w14:ligatures w14:val="none"/>
          </w:rPr>
          <w:t>Conventions in Entity Framework Core</w:t>
        </w:r>
      </w:hyperlink>
    </w:p>
    <w:p w14:paraId="03BCBF29"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12. </w:t>
      </w:r>
      <w:hyperlink r:id="rId35" w:tgtFrame="_blank" w:history="1">
        <w:r w:rsidRPr="00A33383">
          <w:rPr>
            <w:rFonts w:ascii="Lora" w:eastAsia="Times New Roman" w:hAnsi="Lora" w:cs="Times New Roman"/>
            <w:color w:val="C72730"/>
            <w:kern w:val="0"/>
            <w:sz w:val="26"/>
            <w:szCs w:val="26"/>
            <w:u w:val="single"/>
            <w:lang w:eastAsia="en-IN"/>
            <w14:ligatures w14:val="none"/>
          </w:rPr>
          <w:t>Configurations in Entity Framework Core</w:t>
        </w:r>
      </w:hyperlink>
    </w:p>
    <w:p w14:paraId="7AFE4A0E"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13. </w:t>
      </w:r>
      <w:hyperlink r:id="rId36" w:tgtFrame="_blank" w:history="1">
        <w:r w:rsidRPr="00A33383">
          <w:rPr>
            <w:rFonts w:ascii="Lora" w:eastAsia="Times New Roman" w:hAnsi="Lora" w:cs="Times New Roman"/>
            <w:color w:val="C72730"/>
            <w:kern w:val="0"/>
            <w:sz w:val="26"/>
            <w:szCs w:val="26"/>
            <w:u w:val="single"/>
            <w:lang w:eastAsia="en-IN"/>
            <w14:ligatures w14:val="none"/>
          </w:rPr>
          <w:t>Fluent API in Entity Framework Core</w:t>
        </w:r>
      </w:hyperlink>
    </w:p>
    <w:p w14:paraId="086BE3D7"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14. </w:t>
      </w:r>
      <w:hyperlink r:id="rId37" w:tgtFrame="_blank" w:history="1">
        <w:r w:rsidRPr="00A33383">
          <w:rPr>
            <w:rFonts w:ascii="Lora" w:eastAsia="Times New Roman" w:hAnsi="Lora" w:cs="Times New Roman"/>
            <w:color w:val="C72730"/>
            <w:kern w:val="0"/>
            <w:sz w:val="26"/>
            <w:szCs w:val="26"/>
            <w:u w:val="single"/>
            <w:lang w:eastAsia="en-IN"/>
            <w14:ligatures w14:val="none"/>
          </w:rPr>
          <w:t>Configure One-to-Many relationship using Fluent API in Entity Framework Core</w:t>
        </w:r>
      </w:hyperlink>
    </w:p>
    <w:p w14:paraId="2E10602F"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15. </w:t>
      </w:r>
      <w:hyperlink r:id="rId38" w:tgtFrame="_blank" w:history="1">
        <w:r w:rsidRPr="00A33383">
          <w:rPr>
            <w:rFonts w:ascii="Lora" w:eastAsia="Times New Roman" w:hAnsi="Lora" w:cs="Times New Roman"/>
            <w:color w:val="C72730"/>
            <w:kern w:val="0"/>
            <w:sz w:val="26"/>
            <w:szCs w:val="26"/>
            <w:u w:val="single"/>
            <w:lang w:eastAsia="en-IN"/>
            <w14:ligatures w14:val="none"/>
          </w:rPr>
          <w:t>Configure One-to-One relationship using Fluent API in Entity Framework Core</w:t>
        </w:r>
      </w:hyperlink>
    </w:p>
    <w:p w14:paraId="4546C3F0"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16. </w:t>
      </w:r>
      <w:hyperlink r:id="rId39" w:tgtFrame="_blank" w:history="1">
        <w:r w:rsidRPr="00A33383">
          <w:rPr>
            <w:rFonts w:ascii="Lora" w:eastAsia="Times New Roman" w:hAnsi="Lora" w:cs="Times New Roman"/>
            <w:color w:val="C72730"/>
            <w:kern w:val="0"/>
            <w:sz w:val="26"/>
            <w:szCs w:val="26"/>
            <w:u w:val="single"/>
            <w:lang w:eastAsia="en-IN"/>
            <w14:ligatures w14:val="none"/>
          </w:rPr>
          <w:t>Configure Many-to-Many relationship using Fluent API in Entity Framework Core</w:t>
        </w:r>
      </w:hyperlink>
    </w:p>
    <w:p w14:paraId="46D7B85C"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17. </w:t>
      </w:r>
      <w:hyperlink r:id="rId40" w:tgtFrame="_blank" w:history="1">
        <w:r w:rsidRPr="00A33383">
          <w:rPr>
            <w:rFonts w:ascii="Lora" w:eastAsia="Times New Roman" w:hAnsi="Lora" w:cs="Times New Roman"/>
            <w:color w:val="C72730"/>
            <w:kern w:val="0"/>
            <w:sz w:val="26"/>
            <w:szCs w:val="26"/>
            <w:u w:val="single"/>
            <w:lang w:eastAsia="en-IN"/>
            <w14:ligatures w14:val="none"/>
          </w:rPr>
          <w:t xml:space="preserve">Execute Raw SQL Queries using </w:t>
        </w:r>
        <w:proofErr w:type="spellStart"/>
        <w:r w:rsidRPr="00A33383">
          <w:rPr>
            <w:rFonts w:ascii="Lora" w:eastAsia="Times New Roman" w:hAnsi="Lora" w:cs="Times New Roman"/>
            <w:color w:val="C72730"/>
            <w:kern w:val="0"/>
            <w:sz w:val="26"/>
            <w:szCs w:val="26"/>
            <w:u w:val="single"/>
            <w:lang w:eastAsia="en-IN"/>
            <w14:ligatures w14:val="none"/>
          </w:rPr>
          <w:t>FromSqlRaw</w:t>
        </w:r>
        <w:proofErr w:type="spellEnd"/>
        <w:r w:rsidRPr="00A33383">
          <w:rPr>
            <w:rFonts w:ascii="Lora" w:eastAsia="Times New Roman" w:hAnsi="Lora" w:cs="Times New Roman"/>
            <w:color w:val="C72730"/>
            <w:kern w:val="0"/>
            <w:sz w:val="26"/>
            <w:szCs w:val="26"/>
            <w:u w:val="single"/>
            <w:lang w:eastAsia="en-IN"/>
            <w14:ligatures w14:val="none"/>
          </w:rPr>
          <w:t>() method in Entity Framework Core</w:t>
        </w:r>
      </w:hyperlink>
    </w:p>
    <w:p w14:paraId="5CC88A05" w14:textId="77777777" w:rsidR="00A33383" w:rsidRPr="00A33383" w:rsidRDefault="00A33383" w:rsidP="00A33383">
      <w:pPr>
        <w:numPr>
          <w:ilvl w:val="0"/>
          <w:numId w:val="1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A33383">
        <w:rPr>
          <w:rFonts w:ascii="Lora" w:eastAsia="Times New Roman" w:hAnsi="Lora" w:cs="Times New Roman"/>
          <w:color w:val="2A2A2A"/>
          <w:kern w:val="0"/>
          <w:sz w:val="26"/>
          <w:szCs w:val="26"/>
          <w:lang w:eastAsia="en-IN"/>
          <w14:ligatures w14:val="none"/>
        </w:rPr>
        <w:t>18. </w:t>
      </w:r>
      <w:hyperlink r:id="rId41" w:tgtFrame="_blank" w:history="1">
        <w:r w:rsidRPr="00A33383">
          <w:rPr>
            <w:rFonts w:ascii="Lora" w:eastAsia="Times New Roman" w:hAnsi="Lora" w:cs="Times New Roman"/>
            <w:color w:val="C72730"/>
            <w:kern w:val="0"/>
            <w:sz w:val="26"/>
            <w:szCs w:val="26"/>
            <w:u w:val="single"/>
            <w:lang w:eastAsia="en-IN"/>
            <w14:ligatures w14:val="none"/>
          </w:rPr>
          <w:t xml:space="preserve">Execute SQL Stored Procedures using </w:t>
        </w:r>
        <w:proofErr w:type="spellStart"/>
        <w:r w:rsidRPr="00A33383">
          <w:rPr>
            <w:rFonts w:ascii="Lora" w:eastAsia="Times New Roman" w:hAnsi="Lora" w:cs="Times New Roman"/>
            <w:color w:val="C72730"/>
            <w:kern w:val="0"/>
            <w:sz w:val="26"/>
            <w:szCs w:val="26"/>
            <w:u w:val="single"/>
            <w:lang w:eastAsia="en-IN"/>
            <w14:ligatures w14:val="none"/>
          </w:rPr>
          <w:t>FromSqlRaw</w:t>
        </w:r>
        <w:proofErr w:type="spellEnd"/>
        <w:r w:rsidRPr="00A33383">
          <w:rPr>
            <w:rFonts w:ascii="Lora" w:eastAsia="Times New Roman" w:hAnsi="Lora" w:cs="Times New Roman"/>
            <w:color w:val="C72730"/>
            <w:kern w:val="0"/>
            <w:sz w:val="26"/>
            <w:szCs w:val="26"/>
            <w:u w:val="single"/>
            <w:lang w:eastAsia="en-IN"/>
            <w14:ligatures w14:val="none"/>
          </w:rPr>
          <w:t xml:space="preserve">() &amp; </w:t>
        </w:r>
        <w:proofErr w:type="spellStart"/>
        <w:r w:rsidRPr="00A33383">
          <w:rPr>
            <w:rFonts w:ascii="Lora" w:eastAsia="Times New Roman" w:hAnsi="Lora" w:cs="Times New Roman"/>
            <w:color w:val="C72730"/>
            <w:kern w:val="0"/>
            <w:sz w:val="26"/>
            <w:szCs w:val="26"/>
            <w:u w:val="single"/>
            <w:lang w:eastAsia="en-IN"/>
            <w14:ligatures w14:val="none"/>
          </w:rPr>
          <w:t>ExecuteSqlRawAsync</w:t>
        </w:r>
        <w:proofErr w:type="spellEnd"/>
        <w:r w:rsidRPr="00A33383">
          <w:rPr>
            <w:rFonts w:ascii="Lora" w:eastAsia="Times New Roman" w:hAnsi="Lora" w:cs="Times New Roman"/>
            <w:color w:val="C72730"/>
            <w:kern w:val="0"/>
            <w:sz w:val="26"/>
            <w:szCs w:val="26"/>
            <w:u w:val="single"/>
            <w:lang w:eastAsia="en-IN"/>
            <w14:ligatures w14:val="none"/>
          </w:rPr>
          <w:t>() methods in Entity Framework Core</w:t>
        </w:r>
      </w:hyperlink>
    </w:p>
    <w:p w14:paraId="1463D18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Some common tasks performed through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are:</w:t>
      </w:r>
    </w:p>
    <w:p w14:paraId="546A47F0"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1. Manage Database Connection.</w:t>
      </w:r>
    </w:p>
    <w:p w14:paraId="0C56B3DB"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2. Configure Entities and the Relationships between them.</w:t>
      </w:r>
    </w:p>
    <w:p w14:paraId="753EA116"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3. Reading, Creating, Updating &amp; Deleting data in the database.</w:t>
      </w:r>
    </w:p>
    <w:p w14:paraId="7EB6C299"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4. Configure change tracking.</w:t>
      </w:r>
    </w:p>
    <w:p w14:paraId="4454604B"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5. Caching.</w:t>
      </w:r>
    </w:p>
    <w:p w14:paraId="73FEE8B2" w14:textId="77777777" w:rsidR="00A33383" w:rsidRPr="00A33383" w:rsidRDefault="00A33383" w:rsidP="00A33383">
      <w:pPr>
        <w:numPr>
          <w:ilvl w:val="0"/>
          <w:numId w:val="13"/>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6. Transaction management</w:t>
      </w:r>
    </w:p>
    <w:p w14:paraId="1531F17F" w14:textId="77777777" w:rsidR="00A33383" w:rsidRPr="00A33383" w:rsidRDefault="00A33383" w:rsidP="00A33383">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A33383">
        <w:rPr>
          <w:rFonts w:ascii="Lora" w:eastAsia="Times New Roman" w:hAnsi="Lora" w:cs="Times New Roman"/>
          <w:b/>
          <w:bCs/>
          <w:color w:val="2A2A2A"/>
          <w:kern w:val="0"/>
          <w:sz w:val="26"/>
          <w:szCs w:val="26"/>
          <w:lang w:eastAsia="en-IN"/>
          <w14:ligatures w14:val="none"/>
        </w:rPr>
        <w:t>Page Contents</w:t>
      </w:r>
    </w:p>
    <w:p w14:paraId="380A604A" w14:textId="77777777" w:rsidR="00A33383" w:rsidRPr="00A33383" w:rsidRDefault="00A33383" w:rsidP="00A33383">
      <w:pPr>
        <w:numPr>
          <w:ilvl w:val="0"/>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2" w:anchor="project" w:history="1">
        <w:r w:rsidRPr="00A33383">
          <w:rPr>
            <w:rFonts w:ascii="Lora" w:eastAsia="Times New Roman" w:hAnsi="Lora" w:cs="Times New Roman"/>
            <w:color w:val="4A4242"/>
            <w:kern w:val="0"/>
            <w:sz w:val="26"/>
            <w:szCs w:val="26"/>
            <w:u w:val="single"/>
            <w:lang w:eastAsia="en-IN"/>
            <w14:ligatures w14:val="none"/>
          </w:rPr>
          <w:t>Entity Framework Core Example project</w:t>
        </w:r>
      </w:hyperlink>
    </w:p>
    <w:p w14:paraId="011CD7D8" w14:textId="77777777" w:rsidR="00A33383" w:rsidRPr="00A33383" w:rsidRDefault="00A33383" w:rsidP="00A33383">
      <w:pPr>
        <w:numPr>
          <w:ilvl w:val="0"/>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3" w:anchor="create-dbcontext" w:history="1">
        <w:r w:rsidRPr="00A33383">
          <w:rPr>
            <w:rFonts w:ascii="Lora" w:eastAsia="Times New Roman" w:hAnsi="Lora" w:cs="Times New Roman"/>
            <w:color w:val="4A4242"/>
            <w:kern w:val="0"/>
            <w:sz w:val="26"/>
            <w:szCs w:val="26"/>
            <w:u w:val="single"/>
            <w:lang w:eastAsia="en-IN"/>
            <w14:ligatures w14:val="none"/>
          </w:rPr>
          <w:t xml:space="preserve">Create </w:t>
        </w:r>
        <w:proofErr w:type="spellStart"/>
        <w:r w:rsidRPr="00A33383">
          <w:rPr>
            <w:rFonts w:ascii="Lora" w:eastAsia="Times New Roman" w:hAnsi="Lora" w:cs="Times New Roman"/>
            <w:color w:val="4A4242"/>
            <w:kern w:val="0"/>
            <w:sz w:val="26"/>
            <w:szCs w:val="26"/>
            <w:u w:val="single"/>
            <w:lang w:eastAsia="en-IN"/>
            <w14:ligatures w14:val="none"/>
          </w:rPr>
          <w:t>DbContext</w:t>
        </w:r>
        <w:proofErr w:type="spellEnd"/>
        <w:r w:rsidRPr="00A33383">
          <w:rPr>
            <w:rFonts w:ascii="Lora" w:eastAsia="Times New Roman" w:hAnsi="Lora" w:cs="Times New Roman"/>
            <w:color w:val="4A4242"/>
            <w:kern w:val="0"/>
            <w:sz w:val="26"/>
            <w:szCs w:val="26"/>
            <w:u w:val="single"/>
            <w:lang w:eastAsia="en-IN"/>
            <w14:ligatures w14:val="none"/>
          </w:rPr>
          <w:t xml:space="preserve"> for project</w:t>
        </w:r>
      </w:hyperlink>
    </w:p>
    <w:p w14:paraId="4A912E98" w14:textId="77777777" w:rsidR="00A33383" w:rsidRPr="00A33383" w:rsidRDefault="00A33383" w:rsidP="00A33383">
      <w:pPr>
        <w:numPr>
          <w:ilvl w:val="1"/>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4" w:anchor="onmodelcreating" w:history="1">
        <w:r w:rsidRPr="00A33383">
          <w:rPr>
            <w:rFonts w:ascii="Lora" w:eastAsia="Times New Roman" w:hAnsi="Lora" w:cs="Times New Roman"/>
            <w:color w:val="4A4242"/>
            <w:kern w:val="0"/>
            <w:sz w:val="26"/>
            <w:szCs w:val="26"/>
            <w:u w:val="single"/>
            <w:lang w:eastAsia="en-IN"/>
            <w14:ligatures w14:val="none"/>
          </w:rPr>
          <w:t xml:space="preserve">The </w:t>
        </w:r>
        <w:proofErr w:type="spellStart"/>
        <w:proofErr w:type="gramStart"/>
        <w:r w:rsidRPr="00A33383">
          <w:rPr>
            <w:rFonts w:ascii="Lora" w:eastAsia="Times New Roman" w:hAnsi="Lora" w:cs="Times New Roman"/>
            <w:color w:val="4A4242"/>
            <w:kern w:val="0"/>
            <w:sz w:val="26"/>
            <w:szCs w:val="26"/>
            <w:u w:val="single"/>
            <w:lang w:eastAsia="en-IN"/>
            <w14:ligatures w14:val="none"/>
          </w:rPr>
          <w:t>OnModelCreating</w:t>
        </w:r>
        <w:proofErr w:type="spellEnd"/>
        <w:r w:rsidRPr="00A33383">
          <w:rPr>
            <w:rFonts w:ascii="Lora" w:eastAsia="Times New Roman" w:hAnsi="Lora" w:cs="Times New Roman"/>
            <w:color w:val="4A4242"/>
            <w:kern w:val="0"/>
            <w:sz w:val="26"/>
            <w:szCs w:val="26"/>
            <w:u w:val="single"/>
            <w:lang w:eastAsia="en-IN"/>
            <w14:ligatures w14:val="none"/>
          </w:rPr>
          <w:t>(</w:t>
        </w:r>
        <w:proofErr w:type="gramEnd"/>
        <w:r w:rsidRPr="00A33383">
          <w:rPr>
            <w:rFonts w:ascii="Lora" w:eastAsia="Times New Roman" w:hAnsi="Lora" w:cs="Times New Roman"/>
            <w:color w:val="4A4242"/>
            <w:kern w:val="0"/>
            <w:sz w:val="26"/>
            <w:szCs w:val="26"/>
            <w:u w:val="single"/>
            <w:lang w:eastAsia="en-IN"/>
            <w14:ligatures w14:val="none"/>
          </w:rPr>
          <w:t>) method</w:t>
        </w:r>
      </w:hyperlink>
    </w:p>
    <w:p w14:paraId="3EB54EBE" w14:textId="77777777" w:rsidR="00A33383" w:rsidRPr="00A33383" w:rsidRDefault="00A33383" w:rsidP="00A33383">
      <w:pPr>
        <w:numPr>
          <w:ilvl w:val="1"/>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5" w:anchor="register" w:history="1">
        <w:r w:rsidRPr="00A33383">
          <w:rPr>
            <w:rFonts w:ascii="Lora" w:eastAsia="Times New Roman" w:hAnsi="Lora" w:cs="Times New Roman"/>
            <w:color w:val="4A4242"/>
            <w:kern w:val="0"/>
            <w:sz w:val="26"/>
            <w:szCs w:val="26"/>
            <w:u w:val="single"/>
            <w:lang w:eastAsia="en-IN"/>
            <w14:ligatures w14:val="none"/>
          </w:rPr>
          <w:t>Register the Database Context</w:t>
        </w:r>
      </w:hyperlink>
    </w:p>
    <w:p w14:paraId="4C9AA5F1" w14:textId="77777777" w:rsidR="00A33383" w:rsidRPr="00A33383" w:rsidRDefault="00A33383" w:rsidP="00A33383">
      <w:pPr>
        <w:numPr>
          <w:ilvl w:val="1"/>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6" w:anchor="appsettings-json" w:history="1">
        <w:r w:rsidRPr="00A33383">
          <w:rPr>
            <w:rFonts w:ascii="Lora" w:eastAsia="Times New Roman" w:hAnsi="Lora" w:cs="Times New Roman"/>
            <w:color w:val="4A4242"/>
            <w:kern w:val="0"/>
            <w:sz w:val="26"/>
            <w:szCs w:val="26"/>
            <w:u w:val="single"/>
            <w:lang w:eastAsia="en-IN"/>
            <w14:ligatures w14:val="none"/>
          </w:rPr>
          <w:t>Storing Database Connection String in “</w:t>
        </w:r>
        <w:proofErr w:type="spellStart"/>
        <w:proofErr w:type="gramStart"/>
        <w:r w:rsidRPr="00A33383">
          <w:rPr>
            <w:rFonts w:ascii="Lora" w:eastAsia="Times New Roman" w:hAnsi="Lora" w:cs="Times New Roman"/>
            <w:color w:val="4A4242"/>
            <w:kern w:val="0"/>
            <w:sz w:val="26"/>
            <w:szCs w:val="26"/>
            <w:u w:val="single"/>
            <w:lang w:eastAsia="en-IN"/>
            <w14:ligatures w14:val="none"/>
          </w:rPr>
          <w:t>appsettings.json</w:t>
        </w:r>
        <w:proofErr w:type="spellEnd"/>
        <w:proofErr w:type="gramEnd"/>
        <w:r w:rsidRPr="00A33383">
          <w:rPr>
            <w:rFonts w:ascii="Lora" w:eastAsia="Times New Roman" w:hAnsi="Lora" w:cs="Times New Roman"/>
            <w:color w:val="4A4242"/>
            <w:kern w:val="0"/>
            <w:sz w:val="26"/>
            <w:szCs w:val="26"/>
            <w:u w:val="single"/>
            <w:lang w:eastAsia="en-IN"/>
            <w14:ligatures w14:val="none"/>
          </w:rPr>
          <w:t>”</w:t>
        </w:r>
      </w:hyperlink>
    </w:p>
    <w:p w14:paraId="63DCDD00" w14:textId="77777777" w:rsidR="00A33383" w:rsidRPr="00A33383" w:rsidRDefault="00A33383" w:rsidP="00A33383">
      <w:pPr>
        <w:numPr>
          <w:ilvl w:val="1"/>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7" w:anchor="migrations" w:history="1">
        <w:r w:rsidRPr="00A33383">
          <w:rPr>
            <w:rFonts w:ascii="Lora" w:eastAsia="Times New Roman" w:hAnsi="Lora" w:cs="Times New Roman"/>
            <w:color w:val="4A4242"/>
            <w:kern w:val="0"/>
            <w:sz w:val="26"/>
            <w:szCs w:val="26"/>
            <w:u w:val="single"/>
            <w:lang w:eastAsia="en-IN"/>
            <w14:ligatures w14:val="none"/>
          </w:rPr>
          <w:t>Running EF Core Migrations</w:t>
        </w:r>
      </w:hyperlink>
    </w:p>
    <w:p w14:paraId="2B1729A9" w14:textId="77777777" w:rsidR="00A33383" w:rsidRPr="00A33383" w:rsidRDefault="00A33383" w:rsidP="00A33383">
      <w:pPr>
        <w:numPr>
          <w:ilvl w:val="1"/>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8" w:anchor="methods" w:history="1">
        <w:proofErr w:type="spellStart"/>
        <w:r w:rsidRPr="00A33383">
          <w:rPr>
            <w:rFonts w:ascii="Lora" w:eastAsia="Times New Roman" w:hAnsi="Lora" w:cs="Times New Roman"/>
            <w:color w:val="4A4242"/>
            <w:kern w:val="0"/>
            <w:sz w:val="26"/>
            <w:szCs w:val="26"/>
            <w:u w:val="single"/>
            <w:lang w:eastAsia="en-IN"/>
            <w14:ligatures w14:val="none"/>
          </w:rPr>
          <w:t>DbContext</w:t>
        </w:r>
        <w:proofErr w:type="spellEnd"/>
        <w:r w:rsidRPr="00A33383">
          <w:rPr>
            <w:rFonts w:ascii="Lora" w:eastAsia="Times New Roman" w:hAnsi="Lora" w:cs="Times New Roman"/>
            <w:color w:val="4A4242"/>
            <w:kern w:val="0"/>
            <w:sz w:val="26"/>
            <w:szCs w:val="26"/>
            <w:u w:val="single"/>
            <w:lang w:eastAsia="en-IN"/>
            <w14:ligatures w14:val="none"/>
          </w:rPr>
          <w:t xml:space="preserve"> Methods</w:t>
        </w:r>
      </w:hyperlink>
    </w:p>
    <w:p w14:paraId="32A5F803" w14:textId="77777777" w:rsidR="00A33383" w:rsidRPr="00A33383" w:rsidRDefault="00A33383" w:rsidP="00A33383">
      <w:pPr>
        <w:numPr>
          <w:ilvl w:val="0"/>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49" w:anchor="onconfiguring" w:history="1">
        <w:r w:rsidRPr="00A33383">
          <w:rPr>
            <w:rFonts w:ascii="Lora" w:eastAsia="Times New Roman" w:hAnsi="Lora" w:cs="Times New Roman"/>
            <w:color w:val="4A4242"/>
            <w:kern w:val="0"/>
            <w:sz w:val="26"/>
            <w:szCs w:val="26"/>
            <w:u w:val="single"/>
            <w:lang w:eastAsia="en-IN"/>
            <w14:ligatures w14:val="none"/>
          </w:rPr>
          <w:t xml:space="preserve">The </w:t>
        </w:r>
        <w:proofErr w:type="spellStart"/>
        <w:proofErr w:type="gramStart"/>
        <w:r w:rsidRPr="00A33383">
          <w:rPr>
            <w:rFonts w:ascii="Lora" w:eastAsia="Times New Roman" w:hAnsi="Lora" w:cs="Times New Roman"/>
            <w:color w:val="4A4242"/>
            <w:kern w:val="0"/>
            <w:sz w:val="26"/>
            <w:szCs w:val="26"/>
            <w:u w:val="single"/>
            <w:lang w:eastAsia="en-IN"/>
            <w14:ligatures w14:val="none"/>
          </w:rPr>
          <w:t>OnConfiguring</w:t>
        </w:r>
        <w:proofErr w:type="spellEnd"/>
        <w:r w:rsidRPr="00A33383">
          <w:rPr>
            <w:rFonts w:ascii="Lora" w:eastAsia="Times New Roman" w:hAnsi="Lora" w:cs="Times New Roman"/>
            <w:color w:val="4A4242"/>
            <w:kern w:val="0"/>
            <w:sz w:val="26"/>
            <w:szCs w:val="26"/>
            <w:u w:val="single"/>
            <w:lang w:eastAsia="en-IN"/>
            <w14:ligatures w14:val="none"/>
          </w:rPr>
          <w:t>(</w:t>
        </w:r>
        <w:proofErr w:type="gramEnd"/>
        <w:r w:rsidRPr="00A33383">
          <w:rPr>
            <w:rFonts w:ascii="Lora" w:eastAsia="Times New Roman" w:hAnsi="Lora" w:cs="Times New Roman"/>
            <w:color w:val="4A4242"/>
            <w:kern w:val="0"/>
            <w:sz w:val="26"/>
            <w:szCs w:val="26"/>
            <w:u w:val="single"/>
            <w:lang w:eastAsia="en-IN"/>
            <w14:ligatures w14:val="none"/>
          </w:rPr>
          <w:t>) method</w:t>
        </w:r>
      </w:hyperlink>
    </w:p>
    <w:p w14:paraId="242846BC" w14:textId="77777777" w:rsidR="00A33383" w:rsidRPr="00A33383" w:rsidRDefault="00A33383" w:rsidP="00A33383">
      <w:pPr>
        <w:numPr>
          <w:ilvl w:val="0"/>
          <w:numId w:val="14"/>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50" w:anchor="download" w:history="1">
        <w:r w:rsidRPr="00A33383">
          <w:rPr>
            <w:rFonts w:ascii="Lora" w:eastAsia="Times New Roman" w:hAnsi="Lora" w:cs="Times New Roman"/>
            <w:color w:val="4A4242"/>
            <w:kern w:val="0"/>
            <w:sz w:val="26"/>
            <w:szCs w:val="26"/>
            <w:u w:val="single"/>
            <w:lang w:eastAsia="en-IN"/>
            <w14:ligatures w14:val="none"/>
          </w:rPr>
          <w:t>Download Source Codes</w:t>
        </w:r>
      </w:hyperlink>
    </w:p>
    <w:p w14:paraId="382E6440"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Entity Framework Core Example project</w:t>
      </w:r>
    </w:p>
    <w:p w14:paraId="66C8CFCD" w14:textId="77777777" w:rsidR="00A33383" w:rsidRPr="00A33383" w:rsidRDefault="00A33383" w:rsidP="00A33383">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We will now create an </w:t>
      </w:r>
      <w:r w:rsidRPr="00A33383">
        <w:rPr>
          <w:rFonts w:ascii="Lora" w:eastAsia="Times New Roman" w:hAnsi="Lora" w:cs="Times New Roman"/>
          <w:b/>
          <w:bCs/>
          <w:color w:val="2A2A2A"/>
          <w:kern w:val="0"/>
          <w:sz w:val="27"/>
          <w:szCs w:val="27"/>
          <w:lang w:eastAsia="en-IN"/>
          <w14:ligatures w14:val="none"/>
        </w:rPr>
        <w:t>Entity Framework Core Example project</w:t>
      </w:r>
      <w:r w:rsidRPr="00A33383">
        <w:rPr>
          <w:rFonts w:ascii="Lora" w:eastAsia="Times New Roman" w:hAnsi="Lora" w:cs="Times New Roman"/>
          <w:color w:val="2A2A2A"/>
          <w:kern w:val="0"/>
          <w:sz w:val="27"/>
          <w:szCs w:val="27"/>
          <w:lang w:eastAsia="en-IN"/>
          <w14:ligatures w14:val="none"/>
        </w:rPr>
        <w:t> to understand how to work with Database Context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class. Start by creating a new ASP.NET Core MVC project and name it </w:t>
      </w:r>
      <w:proofErr w:type="spellStart"/>
      <w:r w:rsidRPr="00A33383">
        <w:rPr>
          <w:rFonts w:ascii="Lora" w:eastAsia="Times New Roman" w:hAnsi="Lora" w:cs="Times New Roman"/>
          <w:color w:val="2A2A2A"/>
          <w:kern w:val="0"/>
          <w:sz w:val="27"/>
          <w:szCs w:val="27"/>
          <w:u w:val="single"/>
          <w:lang w:eastAsia="en-IN"/>
          <w14:ligatures w14:val="none"/>
        </w:rPr>
        <w:t>EFCoreExample</w:t>
      </w:r>
      <w:proofErr w:type="spellEnd"/>
      <w:r w:rsidRPr="00A33383">
        <w:rPr>
          <w:rFonts w:ascii="Lora" w:eastAsia="Times New Roman" w:hAnsi="Lora" w:cs="Times New Roman"/>
          <w:color w:val="2A2A2A"/>
          <w:kern w:val="0"/>
          <w:sz w:val="27"/>
          <w:szCs w:val="27"/>
          <w:lang w:eastAsia="en-IN"/>
          <w14:ligatures w14:val="none"/>
        </w:rPr>
        <w:t>. Next install the NuGet package called </w:t>
      </w:r>
      <w:proofErr w:type="spellStart"/>
      <w:proofErr w:type="gramStart"/>
      <w:r w:rsidRPr="00A33383">
        <w:rPr>
          <w:rFonts w:ascii="Lora" w:eastAsia="Times New Roman" w:hAnsi="Lora" w:cs="Times New Roman"/>
          <w:color w:val="2A2A2A"/>
          <w:kern w:val="0"/>
          <w:sz w:val="27"/>
          <w:szCs w:val="27"/>
          <w:shd w:val="clear" w:color="auto" w:fill="D9FCF1"/>
          <w:lang w:eastAsia="en-IN"/>
          <w14:ligatures w14:val="none"/>
        </w:rPr>
        <w:t>Microsoft.EntityFrameworkCore.SqlServer</w:t>
      </w:r>
      <w:proofErr w:type="spellEnd"/>
      <w:proofErr w:type="gramEnd"/>
      <w:r w:rsidRPr="00A33383">
        <w:rPr>
          <w:rFonts w:ascii="Lora" w:eastAsia="Times New Roman" w:hAnsi="Lora" w:cs="Times New Roman"/>
          <w:color w:val="2A2A2A"/>
          <w:kern w:val="0"/>
          <w:sz w:val="27"/>
          <w:szCs w:val="27"/>
          <w:lang w:eastAsia="en-IN"/>
          <w14:ligatures w14:val="none"/>
        </w:rPr>
        <w:t>. It is the database provider for SQL Server. Run the following command on the Package Manager Console to install the latest version of this package.</w:t>
      </w:r>
    </w:p>
    <w:p w14:paraId="40D8E289" w14:textId="77777777" w:rsidR="00A33383" w:rsidRPr="00A33383" w:rsidRDefault="00A33383" w:rsidP="00A33383">
      <w:pPr>
        <w:shd w:val="clear" w:color="auto" w:fill="FFFFFF"/>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79E23C0E" wp14:editId="7726DCBE">
            <wp:extent cx="135255" cy="135255"/>
            <wp:effectExtent l="0" t="0" r="0" b="0"/>
            <wp:docPr id="252" name="Picture 7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B776D4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PM&gt; Install-Package </w:t>
      </w:r>
      <w:proofErr w:type="spellStart"/>
      <w:proofErr w:type="gramStart"/>
      <w:r w:rsidRPr="00A33383">
        <w:rPr>
          <w:rFonts w:ascii="inherit" w:eastAsia="Times New Roman" w:hAnsi="inherit" w:cs="Courier New"/>
          <w:color w:val="B9BDB6"/>
          <w:kern w:val="0"/>
          <w:sz w:val="20"/>
          <w:szCs w:val="20"/>
          <w:lang w:eastAsia="en-IN"/>
          <w14:ligatures w14:val="none"/>
        </w:rPr>
        <w:t>Microsoft.EntityFrameworkCore.SqlServer</w:t>
      </w:r>
      <w:proofErr w:type="spellEnd"/>
      <w:proofErr w:type="gramEnd"/>
    </w:p>
    <w:p w14:paraId="0FA8DA0C"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u w:val="single"/>
          <w:lang w:eastAsia="en-IN"/>
          <w14:ligatures w14:val="none"/>
        </w:rPr>
        <w:t>Note</w:t>
      </w:r>
      <w:r w:rsidRPr="00A33383">
        <w:rPr>
          <w:rFonts w:ascii="Lora" w:eastAsia="Times New Roman" w:hAnsi="Lora" w:cs="Times New Roman"/>
          <w:color w:val="2A2A2A"/>
          <w:kern w:val="0"/>
          <w:sz w:val="27"/>
          <w:szCs w:val="27"/>
          <w:lang w:eastAsia="en-IN"/>
          <w14:ligatures w14:val="none"/>
        </w:rPr>
        <w:t xml:space="preserve">: On older DOT NET </w:t>
      </w:r>
      <w:proofErr w:type="gramStart"/>
      <w:r w:rsidRPr="00A33383">
        <w:rPr>
          <w:rFonts w:ascii="Lora" w:eastAsia="Times New Roman" w:hAnsi="Lora" w:cs="Times New Roman"/>
          <w:color w:val="2A2A2A"/>
          <w:kern w:val="0"/>
          <w:sz w:val="27"/>
          <w:szCs w:val="27"/>
          <w:lang w:eastAsia="en-IN"/>
          <w14:ligatures w14:val="none"/>
        </w:rPr>
        <w:t>projects</w:t>
      </w:r>
      <w:proofErr w:type="gramEnd"/>
      <w:r w:rsidRPr="00A33383">
        <w:rPr>
          <w:rFonts w:ascii="Lora" w:eastAsia="Times New Roman" w:hAnsi="Lora" w:cs="Times New Roman"/>
          <w:color w:val="2A2A2A"/>
          <w:kern w:val="0"/>
          <w:sz w:val="27"/>
          <w:szCs w:val="27"/>
          <w:lang w:eastAsia="en-IN"/>
          <w14:ligatures w14:val="none"/>
        </w:rPr>
        <w:t xml:space="preserve"> we have to install a supported version of this package. We do this by adding the version number after the above command. For </w:t>
      </w:r>
      <w:proofErr w:type="gramStart"/>
      <w:r w:rsidRPr="00A33383">
        <w:rPr>
          <w:rFonts w:ascii="Lora" w:eastAsia="Times New Roman" w:hAnsi="Lora" w:cs="Times New Roman"/>
          <w:color w:val="2A2A2A"/>
          <w:kern w:val="0"/>
          <w:sz w:val="27"/>
          <w:szCs w:val="27"/>
          <w:lang w:eastAsia="en-IN"/>
          <w14:ligatures w14:val="none"/>
        </w:rPr>
        <w:t>example</w:t>
      </w:r>
      <w:proofErr w:type="gramEnd"/>
      <w:r w:rsidRPr="00A33383">
        <w:rPr>
          <w:rFonts w:ascii="Lora" w:eastAsia="Times New Roman" w:hAnsi="Lora" w:cs="Times New Roman"/>
          <w:color w:val="2A2A2A"/>
          <w:kern w:val="0"/>
          <w:sz w:val="27"/>
          <w:szCs w:val="27"/>
          <w:lang w:eastAsia="en-IN"/>
          <w14:ligatures w14:val="none"/>
        </w:rPr>
        <w:t xml:space="preserve"> if our project is in DOT NET 5.0 version then we have to install the version 5.0.17 of this package which is compatible with 5.0 version of dot net. The installation command for this </w:t>
      </w:r>
      <w:proofErr w:type="spellStart"/>
      <w:r w:rsidRPr="00A33383">
        <w:rPr>
          <w:rFonts w:ascii="Lora" w:eastAsia="Times New Roman" w:hAnsi="Lora" w:cs="Times New Roman"/>
          <w:color w:val="2A2A2A"/>
          <w:kern w:val="0"/>
          <w:sz w:val="27"/>
          <w:szCs w:val="27"/>
          <w:lang w:eastAsia="en-IN"/>
          <w14:ligatures w14:val="none"/>
        </w:rPr>
        <w:t>pacakge</w:t>
      </w:r>
      <w:proofErr w:type="spellEnd"/>
      <w:r w:rsidRPr="00A33383">
        <w:rPr>
          <w:rFonts w:ascii="Lora" w:eastAsia="Times New Roman" w:hAnsi="Lora" w:cs="Times New Roman"/>
          <w:color w:val="2A2A2A"/>
          <w:kern w:val="0"/>
          <w:sz w:val="27"/>
          <w:szCs w:val="27"/>
          <w:lang w:eastAsia="en-IN"/>
          <w14:ligatures w14:val="none"/>
        </w:rPr>
        <w:t xml:space="preserve"> is:</w:t>
      </w:r>
    </w:p>
    <w:p w14:paraId="5BC1C53D"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PM&gt; Install-Package </w:t>
      </w:r>
      <w:proofErr w:type="spellStart"/>
      <w:proofErr w:type="gramStart"/>
      <w:r w:rsidRPr="00A33383">
        <w:rPr>
          <w:rFonts w:ascii="inherit" w:eastAsia="Times New Roman" w:hAnsi="inherit" w:cs="Courier New"/>
          <w:color w:val="B9BDB6"/>
          <w:kern w:val="0"/>
          <w:sz w:val="20"/>
          <w:szCs w:val="20"/>
          <w:lang w:eastAsia="en-IN"/>
          <w14:ligatures w14:val="none"/>
        </w:rPr>
        <w:t>Microsoft.EntityFrameworkCore.SqlServer</w:t>
      </w:r>
      <w:proofErr w:type="spellEnd"/>
      <w:proofErr w:type="gramEnd"/>
      <w:r w:rsidRPr="00A33383">
        <w:rPr>
          <w:rFonts w:ascii="inherit" w:eastAsia="Times New Roman" w:hAnsi="inherit" w:cs="Courier New"/>
          <w:color w:val="B9BDB6"/>
          <w:kern w:val="0"/>
          <w:sz w:val="20"/>
          <w:szCs w:val="20"/>
          <w:lang w:eastAsia="en-IN"/>
          <w14:ligatures w14:val="none"/>
        </w:rPr>
        <w:t xml:space="preserve"> -Version 5.0.17</w:t>
      </w:r>
    </w:p>
    <w:p w14:paraId="33B8AEE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All the versions and their commands are listed on </w:t>
      </w:r>
      <w:hyperlink r:id="rId51" w:tgtFrame="_blank" w:history="1">
        <w:r w:rsidRPr="00A33383">
          <w:rPr>
            <w:rFonts w:ascii="Lora" w:eastAsia="Times New Roman" w:hAnsi="Lora" w:cs="Times New Roman"/>
            <w:color w:val="C72730"/>
            <w:kern w:val="0"/>
            <w:sz w:val="27"/>
            <w:szCs w:val="27"/>
            <w:u w:val="single"/>
            <w:lang w:eastAsia="en-IN"/>
            <w14:ligatures w14:val="none"/>
          </w:rPr>
          <w:t>NuGet website</w:t>
        </w:r>
      </w:hyperlink>
      <w:r w:rsidRPr="00A33383">
        <w:rPr>
          <w:rFonts w:ascii="Lora" w:eastAsia="Times New Roman" w:hAnsi="Lora" w:cs="Times New Roman"/>
          <w:color w:val="2A2A2A"/>
          <w:kern w:val="0"/>
          <w:sz w:val="27"/>
          <w:szCs w:val="27"/>
          <w:lang w:eastAsia="en-IN"/>
          <w14:ligatures w14:val="none"/>
        </w:rPr>
        <w:t>.</w:t>
      </w:r>
    </w:p>
    <w:p w14:paraId="4F1B4D94"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A33383">
        <w:rPr>
          <w:rFonts w:ascii="Lora" w:eastAsia="Times New Roman" w:hAnsi="Lora" w:cs="Times New Roman"/>
          <w:color w:val="0288D1"/>
          <w:kern w:val="0"/>
          <w:sz w:val="27"/>
          <w:szCs w:val="27"/>
          <w:lang w:eastAsia="en-IN"/>
          <w14:ligatures w14:val="none"/>
        </w:rPr>
        <w:t>I have covered all the details of EF Core installation details on my other tutorial – </w:t>
      </w:r>
      <w:hyperlink r:id="rId52" w:history="1">
        <w:r w:rsidRPr="00A33383">
          <w:rPr>
            <w:rFonts w:ascii="Lora" w:eastAsia="Times New Roman" w:hAnsi="Lora" w:cs="Times New Roman"/>
            <w:color w:val="C72730"/>
            <w:kern w:val="0"/>
            <w:sz w:val="27"/>
            <w:szCs w:val="27"/>
            <w:u w:val="single"/>
            <w:lang w:eastAsia="en-IN"/>
            <w14:ligatures w14:val="none"/>
          </w:rPr>
          <w:t>Installation of Entity Framework Core</w:t>
        </w:r>
      </w:hyperlink>
      <w:r w:rsidRPr="00A33383">
        <w:rPr>
          <w:rFonts w:ascii="Lora" w:eastAsia="Times New Roman" w:hAnsi="Lora" w:cs="Times New Roman"/>
          <w:color w:val="0288D1"/>
          <w:kern w:val="0"/>
          <w:sz w:val="27"/>
          <w:szCs w:val="27"/>
          <w:lang w:eastAsia="en-IN"/>
          <w14:ligatures w14:val="none"/>
        </w:rPr>
        <w:t>. Kindly read it as you will find it extremely useful.</w:t>
      </w:r>
    </w:p>
    <w:p w14:paraId="657C094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This example project will work with a Database of a very small company. The database will have just 2 table which are:</w:t>
      </w:r>
    </w:p>
    <w:p w14:paraId="627D7CFA" w14:textId="77777777" w:rsidR="00A33383" w:rsidRPr="00A33383" w:rsidRDefault="00A33383" w:rsidP="00A33383">
      <w:pPr>
        <w:numPr>
          <w:ilvl w:val="0"/>
          <w:numId w:val="15"/>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u w:val="single"/>
          <w:lang w:eastAsia="en-IN"/>
          <w14:ligatures w14:val="none"/>
        </w:rPr>
        <w:t>Department</w:t>
      </w:r>
      <w:r w:rsidRPr="00A33383">
        <w:rPr>
          <w:rFonts w:ascii="Lora" w:eastAsia="Times New Roman" w:hAnsi="Lora" w:cs="Times New Roman"/>
          <w:color w:val="2A2A2A"/>
          <w:kern w:val="0"/>
          <w:sz w:val="27"/>
          <w:szCs w:val="27"/>
          <w:lang w:eastAsia="en-IN"/>
          <w14:ligatures w14:val="none"/>
        </w:rPr>
        <w:t> – for keeping information of the different departments of the company.</w:t>
      </w:r>
    </w:p>
    <w:p w14:paraId="033070E5" w14:textId="77777777" w:rsidR="00A33383" w:rsidRPr="00A33383" w:rsidRDefault="00A33383" w:rsidP="00A33383">
      <w:pPr>
        <w:numPr>
          <w:ilvl w:val="0"/>
          <w:numId w:val="15"/>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u w:val="single"/>
          <w:lang w:eastAsia="en-IN"/>
          <w14:ligatures w14:val="none"/>
        </w:rPr>
        <w:t>Employee</w:t>
      </w:r>
      <w:r w:rsidRPr="00A33383">
        <w:rPr>
          <w:rFonts w:ascii="Lora" w:eastAsia="Times New Roman" w:hAnsi="Lora" w:cs="Times New Roman"/>
          <w:color w:val="2A2A2A"/>
          <w:kern w:val="0"/>
          <w:sz w:val="27"/>
          <w:szCs w:val="27"/>
          <w:lang w:eastAsia="en-IN"/>
          <w14:ligatures w14:val="none"/>
        </w:rPr>
        <w:t> – for keeping information of the different employees of the company.</w:t>
      </w:r>
    </w:p>
    <w:p w14:paraId="7467AE25" w14:textId="77777777" w:rsidR="00A33383" w:rsidRPr="00A33383" w:rsidRDefault="00A33383" w:rsidP="00A33383">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t xml:space="preserve">For representing these 2 tables we will need to create 2 entity model classes. </w:t>
      </w: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create 2 entity classes called </w:t>
      </w:r>
      <w:proofErr w:type="spellStart"/>
      <w:r w:rsidRPr="00A33383">
        <w:rPr>
          <w:rFonts w:ascii="Lora" w:eastAsia="Times New Roman" w:hAnsi="Lora" w:cs="Times New Roman"/>
          <w:color w:val="2A2A2A"/>
          <w:kern w:val="0"/>
          <w:sz w:val="27"/>
          <w:szCs w:val="27"/>
          <w:shd w:val="clear" w:color="auto" w:fill="D9FCF1"/>
          <w:lang w:eastAsia="en-IN"/>
          <w14:ligatures w14:val="none"/>
        </w:rPr>
        <w:t>Department.cs</w:t>
      </w:r>
      <w:proofErr w:type="spellEnd"/>
      <w:r w:rsidRPr="00A33383">
        <w:rPr>
          <w:rFonts w:ascii="Lora" w:eastAsia="Times New Roman" w:hAnsi="Lora" w:cs="Times New Roman"/>
          <w:color w:val="2A2A2A"/>
          <w:kern w:val="0"/>
          <w:sz w:val="27"/>
          <w:szCs w:val="27"/>
          <w:lang w:eastAsia="en-IN"/>
          <w14:ligatures w14:val="none"/>
        </w:rPr>
        <w:t> &amp; </w:t>
      </w:r>
      <w:proofErr w:type="spellStart"/>
      <w:r w:rsidRPr="00A33383">
        <w:rPr>
          <w:rFonts w:ascii="Lora" w:eastAsia="Times New Roman" w:hAnsi="Lora" w:cs="Times New Roman"/>
          <w:color w:val="2A2A2A"/>
          <w:kern w:val="0"/>
          <w:sz w:val="27"/>
          <w:szCs w:val="27"/>
          <w:shd w:val="clear" w:color="auto" w:fill="D9FCF1"/>
          <w:lang w:eastAsia="en-IN"/>
          <w14:ligatures w14:val="none"/>
        </w:rPr>
        <w:t>Employee.cs</w:t>
      </w:r>
      <w:proofErr w:type="spellEnd"/>
      <w:r w:rsidRPr="00A33383">
        <w:rPr>
          <w:rFonts w:ascii="Lora" w:eastAsia="Times New Roman" w:hAnsi="Lora" w:cs="Times New Roman"/>
          <w:color w:val="2A2A2A"/>
          <w:kern w:val="0"/>
          <w:sz w:val="27"/>
          <w:szCs w:val="27"/>
          <w:lang w:eastAsia="en-IN"/>
          <w14:ligatures w14:val="none"/>
        </w:rPr>
        <w:t> inside the </w:t>
      </w:r>
      <w:r w:rsidRPr="00A33383">
        <w:rPr>
          <w:rFonts w:ascii="Lora" w:eastAsia="Times New Roman" w:hAnsi="Lora" w:cs="Times New Roman"/>
          <w:color w:val="2A2A2A"/>
          <w:kern w:val="0"/>
          <w:sz w:val="27"/>
          <w:szCs w:val="27"/>
          <w:u w:val="single"/>
          <w:lang w:eastAsia="en-IN"/>
          <w14:ligatures w14:val="none"/>
        </w:rPr>
        <w:t>Models</w:t>
      </w:r>
      <w:r w:rsidRPr="00A33383">
        <w:rPr>
          <w:rFonts w:ascii="Lora" w:eastAsia="Times New Roman" w:hAnsi="Lora" w:cs="Times New Roman"/>
          <w:color w:val="2A2A2A"/>
          <w:kern w:val="0"/>
          <w:sz w:val="27"/>
          <w:szCs w:val="27"/>
          <w:lang w:eastAsia="en-IN"/>
          <w14:ligatures w14:val="none"/>
        </w:rPr>
        <w:t> folder. The codes of these classes are given below:</w:t>
      </w:r>
    </w:p>
    <w:p w14:paraId="4890C10C"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begin"/>
      </w:r>
      <w:r w:rsidRPr="00A33383">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"https://go.ezodn.com/ads/charity/proxy?p_id=5c305a7f-e127-490d-40cb-36d39e23ce8c&amp;d_id=122531&amp;imp_id=3828535557000185&amp;c_id=1084&amp;l_id=10016&amp;url=https%3A%2F%2Fwww.amazonconservation.org%2Ftake-action%2Fdonate%2F&amp;ffid=1&amp;co=IN"</w:instrText>
      </w:r>
      <w:r w:rsidRPr="00A33383">
        <w:rPr>
          <w:rFonts w:ascii="Lora" w:eastAsia="Times New Roman" w:hAnsi="Lora" w:cs="Times New Roman"/>
          <w:color w:val="2A2A2A"/>
          <w:kern w:val="0"/>
          <w:sz w:val="27"/>
          <w:szCs w:val="27"/>
          <w:bdr w:val="none" w:sz="0" w:space="0" w:color="auto" w:frame="1"/>
          <w:lang w:eastAsia="en-IN"/>
          <w14:ligatures w14:val="none"/>
        </w:rPr>
      </w:r>
      <w:r w:rsidRPr="00A33383">
        <w:rPr>
          <w:rFonts w:ascii="Lora" w:eastAsia="Times New Roman" w:hAnsi="Lora" w:cs="Times New Roman"/>
          <w:color w:val="2A2A2A"/>
          <w:kern w:val="0"/>
          <w:sz w:val="27"/>
          <w:szCs w:val="27"/>
          <w:bdr w:val="none" w:sz="0" w:space="0" w:color="auto" w:frame="1"/>
          <w:lang w:eastAsia="en-IN"/>
          <w14:ligatures w14:val="none"/>
        </w:rPr>
        <w:fldChar w:fldCharType="separate"/>
      </w:r>
    </w:p>
    <w:p w14:paraId="744AC0A6"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A33383">
        <w:rPr>
          <w:rFonts w:ascii="Lora" w:eastAsia="Times New Roman" w:hAnsi="Lora" w:cs="Times New Roman"/>
          <w:b/>
          <w:bCs/>
          <w:color w:val="C72730"/>
          <w:kern w:val="0"/>
          <w:sz w:val="30"/>
          <w:szCs w:val="30"/>
          <w:u w:val="single"/>
          <w:bdr w:val="none" w:sz="0" w:space="0" w:color="auto" w:frame="1"/>
          <w:lang w:eastAsia="en-IN"/>
          <w14:ligatures w14:val="none"/>
        </w:rPr>
        <w:t>×</w:t>
      </w:r>
    </w:p>
    <w:p w14:paraId="72CD9198" w14:textId="77777777" w:rsidR="00A33383" w:rsidRPr="00A33383" w:rsidRDefault="00A33383" w:rsidP="00A33383">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end"/>
      </w:r>
    </w:p>
    <w:p w14:paraId="535766A2"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lastRenderedPageBreak/>
        <w:drawing>
          <wp:inline distT="0" distB="0" distL="0" distR="0" wp14:anchorId="28EF6860" wp14:editId="0383EE64">
            <wp:extent cx="135255" cy="135255"/>
            <wp:effectExtent l="0" t="0" r="0" b="0"/>
            <wp:docPr id="253" name="Picture 7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B093CC7"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u w:val="single"/>
          <w:lang w:eastAsia="en-IN"/>
          <w14:ligatures w14:val="none"/>
        </w:rPr>
        <w:t xml:space="preserve">1. </w:t>
      </w:r>
      <w:proofErr w:type="spellStart"/>
      <w:r w:rsidRPr="00A33383">
        <w:rPr>
          <w:rFonts w:ascii="Lora" w:eastAsia="Times New Roman" w:hAnsi="Lora" w:cs="Times New Roman"/>
          <w:color w:val="2A2A2A"/>
          <w:kern w:val="0"/>
          <w:sz w:val="27"/>
          <w:szCs w:val="27"/>
          <w:u w:val="single"/>
          <w:lang w:eastAsia="en-IN"/>
          <w14:ligatures w14:val="none"/>
        </w:rPr>
        <w:t>Department.cs</w:t>
      </w:r>
      <w:proofErr w:type="spellEnd"/>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6DA38CC3" w14:textId="77777777" w:rsidTr="00A33383">
        <w:tc>
          <w:tcPr>
            <w:tcW w:w="6" w:type="dxa"/>
            <w:tcBorders>
              <w:top w:val="nil"/>
              <w:left w:val="nil"/>
              <w:bottom w:val="nil"/>
              <w:right w:val="nil"/>
            </w:tcBorders>
            <w:vAlign w:val="bottom"/>
            <w:hideMark/>
          </w:tcPr>
          <w:p w14:paraId="0C6D75A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5E47A64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7DC3532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495ACD9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3B8D4D5B"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36DD647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6663085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00448BF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60B939D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3CED147F"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6E382C1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7C016EE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5E07DB3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Department</w:t>
            </w:r>
          </w:p>
          <w:p w14:paraId="6E70FA2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F3AC1E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0C2E8DD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71037A57"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2D795FA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24567F6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5634D9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365C13E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u w:val="single"/>
          <w:lang w:eastAsia="en-IN"/>
          <w14:ligatures w14:val="none"/>
        </w:rPr>
        <w:t xml:space="preserve">2. </w:t>
      </w:r>
      <w:proofErr w:type="spellStart"/>
      <w:r w:rsidRPr="00A33383">
        <w:rPr>
          <w:rFonts w:ascii="Lora" w:eastAsia="Times New Roman" w:hAnsi="Lora" w:cs="Times New Roman"/>
          <w:color w:val="2A2A2A"/>
          <w:kern w:val="0"/>
          <w:sz w:val="27"/>
          <w:szCs w:val="27"/>
          <w:u w:val="single"/>
          <w:lang w:eastAsia="en-IN"/>
          <w14:ligatures w14:val="none"/>
        </w:rPr>
        <w:t>Employee.cs</w:t>
      </w:r>
      <w:proofErr w:type="spellEnd"/>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695209CB" w14:textId="77777777" w:rsidTr="00A33383">
        <w:tc>
          <w:tcPr>
            <w:tcW w:w="6" w:type="dxa"/>
            <w:tcBorders>
              <w:top w:val="nil"/>
              <w:left w:val="nil"/>
              <w:bottom w:val="nil"/>
              <w:right w:val="nil"/>
            </w:tcBorders>
            <w:vAlign w:val="bottom"/>
            <w:hideMark/>
          </w:tcPr>
          <w:p w14:paraId="0574FA9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73BEFD2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010289C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596C4B3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2A8E787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36B0395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219546E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76CCF20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2F6D59D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111C9DF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11E404A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7393A6A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026C432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0E59394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0FF6901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Employee</w:t>
            </w:r>
          </w:p>
          <w:p w14:paraId="0103920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106338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65F33D6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int</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DepartmentId</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3F874D5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44AF586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string</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Designation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15DE3D2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09DDF38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Department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Department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22D4C93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5837A21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0B4EAED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The “Employee” property in the </w:t>
      </w:r>
      <w:proofErr w:type="spellStart"/>
      <w:r w:rsidRPr="00A33383">
        <w:rPr>
          <w:rFonts w:ascii="Lora" w:eastAsia="Times New Roman" w:hAnsi="Lora" w:cs="Times New Roman"/>
          <w:color w:val="2A2A2A"/>
          <w:kern w:val="0"/>
          <w:sz w:val="27"/>
          <w:szCs w:val="27"/>
          <w:lang w:eastAsia="en-IN"/>
          <w14:ligatures w14:val="none"/>
        </w:rPr>
        <w:t>Department.cs</w:t>
      </w:r>
      <w:proofErr w:type="spellEnd"/>
      <w:r w:rsidRPr="00A33383">
        <w:rPr>
          <w:rFonts w:ascii="Lora" w:eastAsia="Times New Roman" w:hAnsi="Lora" w:cs="Times New Roman"/>
          <w:color w:val="2A2A2A"/>
          <w:kern w:val="0"/>
          <w:sz w:val="27"/>
          <w:szCs w:val="27"/>
          <w:lang w:eastAsia="en-IN"/>
          <w14:ligatures w14:val="none"/>
        </w:rPr>
        <w:t xml:space="preserve"> and “Department” property in the </w:t>
      </w:r>
      <w:proofErr w:type="spellStart"/>
      <w:r w:rsidRPr="00A33383">
        <w:rPr>
          <w:rFonts w:ascii="Lora" w:eastAsia="Times New Roman" w:hAnsi="Lora" w:cs="Times New Roman"/>
          <w:color w:val="2A2A2A"/>
          <w:kern w:val="0"/>
          <w:sz w:val="27"/>
          <w:szCs w:val="27"/>
          <w:lang w:eastAsia="en-IN"/>
          <w14:ligatures w14:val="none"/>
        </w:rPr>
        <w:t>Employee.cs</w:t>
      </w:r>
      <w:proofErr w:type="spellEnd"/>
      <w:r w:rsidRPr="00A33383">
        <w:rPr>
          <w:rFonts w:ascii="Lora" w:eastAsia="Times New Roman" w:hAnsi="Lora" w:cs="Times New Roman"/>
          <w:color w:val="2A2A2A"/>
          <w:kern w:val="0"/>
          <w:sz w:val="27"/>
          <w:szCs w:val="27"/>
          <w:lang w:eastAsia="en-IN"/>
          <w14:ligatures w14:val="none"/>
        </w:rPr>
        <w:t xml:space="preserve"> are navigation properties. A Navigation property hold other entities that are related to it. The entity classes are forming One-to-Many Relationship between them. We have covered relationship in </w:t>
      </w:r>
      <w:hyperlink r:id="rId53" w:history="1">
        <w:r w:rsidRPr="00A33383">
          <w:rPr>
            <w:rFonts w:ascii="Lora" w:eastAsia="Times New Roman" w:hAnsi="Lora" w:cs="Times New Roman"/>
            <w:color w:val="C72730"/>
            <w:kern w:val="0"/>
            <w:sz w:val="27"/>
            <w:szCs w:val="27"/>
            <w:u w:val="single"/>
            <w:lang w:eastAsia="en-IN"/>
            <w14:ligatures w14:val="none"/>
          </w:rPr>
          <w:t>Conventions in Entity Framework Core</w:t>
        </w:r>
      </w:hyperlink>
      <w:r w:rsidRPr="00A33383">
        <w:rPr>
          <w:rFonts w:ascii="Lora" w:eastAsia="Times New Roman" w:hAnsi="Lora" w:cs="Times New Roman"/>
          <w:color w:val="2A2A2A"/>
          <w:kern w:val="0"/>
          <w:sz w:val="27"/>
          <w:szCs w:val="27"/>
          <w:lang w:eastAsia="en-IN"/>
          <w14:ligatures w14:val="none"/>
        </w:rPr>
        <w:t>.</w:t>
      </w:r>
    </w:p>
    <w:p w14:paraId="6496AF92"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Now it’s time to create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class.</w:t>
      </w:r>
    </w:p>
    <w:p w14:paraId="03DA4DBB"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 xml:space="preserve">Create </w:t>
      </w:r>
      <w:proofErr w:type="spellStart"/>
      <w:r w:rsidRPr="00A33383">
        <w:rPr>
          <w:rFonts w:ascii="Lora" w:eastAsia="Times New Roman" w:hAnsi="Lora" w:cs="Times New Roman"/>
          <w:color w:val="2A2A2A"/>
          <w:kern w:val="0"/>
          <w:sz w:val="33"/>
          <w:szCs w:val="33"/>
          <w:lang w:eastAsia="en-IN"/>
          <w14:ligatures w14:val="none"/>
        </w:rPr>
        <w:t>DbContext</w:t>
      </w:r>
      <w:proofErr w:type="spellEnd"/>
      <w:r w:rsidRPr="00A33383">
        <w:rPr>
          <w:rFonts w:ascii="Lora" w:eastAsia="Times New Roman" w:hAnsi="Lora" w:cs="Times New Roman"/>
          <w:color w:val="2A2A2A"/>
          <w:kern w:val="0"/>
          <w:sz w:val="33"/>
          <w:szCs w:val="33"/>
          <w:lang w:eastAsia="en-IN"/>
          <w14:ligatures w14:val="none"/>
        </w:rPr>
        <w:t xml:space="preserve"> for project</w:t>
      </w:r>
    </w:p>
    <w:p w14:paraId="68E4C2AB" w14:textId="77777777" w:rsidR="00A33383" w:rsidRPr="00A33383" w:rsidRDefault="00A33383" w:rsidP="00A33383">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t>Start by creating a new class called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A33383">
        <w:rPr>
          <w:rFonts w:ascii="Lora" w:eastAsia="Times New Roman" w:hAnsi="Lora" w:cs="Times New Roman"/>
          <w:color w:val="2A2A2A"/>
          <w:kern w:val="0"/>
          <w:sz w:val="27"/>
          <w:szCs w:val="27"/>
          <w:lang w:eastAsia="en-IN"/>
          <w14:ligatures w14:val="none"/>
        </w:rPr>
        <w:t xml:space="preserve"> inside the “Models” folder of the app and </w:t>
      </w:r>
      <w:proofErr w:type="spellStart"/>
      <w:r w:rsidRPr="00A33383">
        <w:rPr>
          <w:rFonts w:ascii="Lora" w:eastAsia="Times New Roman" w:hAnsi="Lora" w:cs="Times New Roman"/>
          <w:color w:val="2A2A2A"/>
          <w:kern w:val="0"/>
          <w:sz w:val="27"/>
          <w:szCs w:val="27"/>
          <w:lang w:eastAsia="en-IN"/>
          <w14:ligatures w14:val="none"/>
        </w:rPr>
        <w:t>defive</w:t>
      </w:r>
      <w:proofErr w:type="spellEnd"/>
      <w:r w:rsidRPr="00A33383">
        <w:rPr>
          <w:rFonts w:ascii="Lora" w:eastAsia="Times New Roman" w:hAnsi="Lora" w:cs="Times New Roman"/>
          <w:color w:val="2A2A2A"/>
          <w:kern w:val="0"/>
          <w:sz w:val="27"/>
          <w:szCs w:val="27"/>
          <w:lang w:eastAsia="en-IN"/>
          <w14:ligatures w14:val="none"/>
        </w:rPr>
        <w:t xml:space="preserve"> it from the </w:t>
      </w:r>
      <w:proofErr w:type="spellStart"/>
      <w:r w:rsidRPr="00A33383">
        <w:rPr>
          <w:rFonts w:ascii="Lora" w:eastAsia="Times New Roman" w:hAnsi="Lora" w:cs="Times New Roman"/>
          <w:b/>
          <w:bCs/>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class of </w:t>
      </w:r>
      <w:proofErr w:type="spellStart"/>
      <w:r w:rsidRPr="00A33383">
        <w:rPr>
          <w:rFonts w:ascii="Lora" w:eastAsia="Times New Roman" w:hAnsi="Lora" w:cs="Times New Roman"/>
          <w:color w:val="2A2A2A"/>
          <w:kern w:val="0"/>
          <w:sz w:val="27"/>
          <w:szCs w:val="27"/>
          <w:shd w:val="clear" w:color="auto" w:fill="D9FCF1"/>
          <w:lang w:eastAsia="en-IN"/>
          <w14:ligatures w14:val="none"/>
        </w:rPr>
        <w:t>Microsoft.EntityFrameworkCore</w:t>
      </w:r>
      <w:proofErr w:type="spellEnd"/>
      <w:r w:rsidRPr="00A33383">
        <w:rPr>
          <w:rFonts w:ascii="Lora" w:eastAsia="Times New Roman" w:hAnsi="Lora" w:cs="Times New Roman"/>
          <w:color w:val="2A2A2A"/>
          <w:kern w:val="0"/>
          <w:sz w:val="27"/>
          <w:szCs w:val="27"/>
          <w:lang w:eastAsia="en-IN"/>
          <w14:ligatures w14:val="none"/>
        </w:rPr>
        <w:t>. Also add a constructor that calls the base class constructor. This class is the database context of the app.</w:t>
      </w:r>
    </w:p>
    <w:p w14:paraId="2B0CFBC1" w14:textId="77777777" w:rsidR="00A33383" w:rsidRPr="00A33383" w:rsidRDefault="00A33383" w:rsidP="00A33383">
      <w:pPr>
        <w:shd w:val="clear" w:color="auto" w:fill="FFFFFF"/>
        <w:spacing w:after="0" w:line="240" w:lineRule="auto"/>
        <w:rPr>
          <w:rFonts w:ascii="Times New Roman" w:eastAsia="Times New Roman" w:hAnsi="Times New Roman" w:cs="Times New Roman"/>
          <w:kern w:val="0"/>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lastRenderedPageBreak/>
        <w:drawing>
          <wp:inline distT="0" distB="0" distL="0" distR="0" wp14:anchorId="775D18B0" wp14:editId="49891824">
            <wp:extent cx="135255" cy="135255"/>
            <wp:effectExtent l="0" t="0" r="0" b="0"/>
            <wp:docPr id="254" name="Picture 7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2C22E897"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A33383">
        <w:rPr>
          <w:rFonts w:ascii="Lora" w:eastAsia="Times New Roman" w:hAnsi="Lora" w:cs="Times New Roman"/>
          <w:color w:val="2A2A2A"/>
          <w:kern w:val="0"/>
          <w:sz w:val="27"/>
          <w:szCs w:val="27"/>
          <w:lang w:eastAsia="en-IN"/>
          <w14:ligatures w14:val="none"/>
        </w:rPr>
        <w:t> will look like this:</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6731BCC6" w14:textId="77777777" w:rsidTr="00A33383">
        <w:tc>
          <w:tcPr>
            <w:tcW w:w="6" w:type="dxa"/>
            <w:tcBorders>
              <w:top w:val="nil"/>
              <w:left w:val="nil"/>
              <w:bottom w:val="nil"/>
              <w:right w:val="nil"/>
            </w:tcBorders>
            <w:vAlign w:val="bottom"/>
            <w:hideMark/>
          </w:tcPr>
          <w:p w14:paraId="5241BBA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3EC8C47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3726F2E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6C41A60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2D8ACB5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40A75AA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6F4DFCF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1DEEFF2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74BE55A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44E8B82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2EED1A3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5913815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5C563D9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3850F1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52A195C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1BFC408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DbContext</w:t>
            </w:r>
            <w:proofErr w:type="spellEnd"/>
          </w:p>
          <w:p w14:paraId="37441BD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AEDB63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DbContextOptions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&gt; options) : </w:t>
            </w:r>
            <w:r w:rsidRPr="00A33383">
              <w:rPr>
                <w:rFonts w:ascii="Consolas" w:eastAsia="Times New Roman" w:hAnsi="Consolas" w:cs="Courier New"/>
                <w:b/>
                <w:bCs/>
                <w:color w:val="006699"/>
                <w:kern w:val="0"/>
                <w:sz w:val="26"/>
                <w:szCs w:val="26"/>
                <w:bdr w:val="none" w:sz="0" w:space="0" w:color="auto" w:frame="1"/>
                <w:lang w:eastAsia="en-IN"/>
                <w14:ligatures w14:val="none"/>
              </w:rPr>
              <w:t>base</w:t>
            </w:r>
            <w:r w:rsidRPr="00A33383">
              <w:rPr>
                <w:rFonts w:ascii="Consolas" w:eastAsia="Times New Roman" w:hAnsi="Consolas" w:cs="Courier New"/>
                <w:color w:val="000000"/>
                <w:kern w:val="0"/>
                <w:sz w:val="26"/>
                <w:szCs w:val="26"/>
                <w:bdr w:val="none" w:sz="0" w:space="0" w:color="auto" w:frame="1"/>
                <w:lang w:eastAsia="en-IN"/>
                <w14:ligatures w14:val="none"/>
              </w:rPr>
              <w:t>(options)</w:t>
            </w:r>
          </w:p>
          <w:p w14:paraId="1C734587"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D3F09B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664516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11939E6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7A23D776"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Next add the </w:t>
      </w:r>
      <w:proofErr w:type="spellStart"/>
      <w:r w:rsidRPr="00A33383">
        <w:rPr>
          <w:rFonts w:ascii="Courier New" w:eastAsia="Times New Roman" w:hAnsi="Courier New" w:cs="Courier New"/>
          <w:color w:val="333333"/>
          <w:kern w:val="0"/>
          <w:sz w:val="23"/>
          <w:szCs w:val="23"/>
          <w:shd w:val="clear" w:color="auto" w:fill="F1F1F1"/>
          <w:lang w:eastAsia="en-IN"/>
          <w14:ligatures w14:val="none"/>
        </w:rPr>
        <w:t>DbSet</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&lt;T&gt;</w:t>
      </w:r>
      <w:r w:rsidRPr="00A33383">
        <w:rPr>
          <w:rFonts w:ascii="Lora" w:eastAsia="Times New Roman" w:hAnsi="Lora" w:cs="Times New Roman"/>
          <w:color w:val="2A2A2A"/>
          <w:kern w:val="0"/>
          <w:sz w:val="27"/>
          <w:szCs w:val="27"/>
          <w:lang w:eastAsia="en-IN"/>
          <w14:ligatures w14:val="none"/>
        </w:rPr>
        <w:t xml:space="preserve"> for the </w:t>
      </w:r>
      <w:proofErr w:type="gramStart"/>
      <w:r w:rsidRPr="00A33383">
        <w:rPr>
          <w:rFonts w:ascii="Lora" w:eastAsia="Times New Roman" w:hAnsi="Lora" w:cs="Times New Roman"/>
          <w:color w:val="2A2A2A"/>
          <w:kern w:val="0"/>
          <w:sz w:val="27"/>
          <w:szCs w:val="27"/>
          <w:lang w:eastAsia="en-IN"/>
          <w14:ligatures w14:val="none"/>
        </w:rPr>
        <w:t>2 entity</w:t>
      </w:r>
      <w:proofErr w:type="gramEnd"/>
      <w:r w:rsidRPr="00A33383">
        <w:rPr>
          <w:rFonts w:ascii="Lora" w:eastAsia="Times New Roman" w:hAnsi="Lora" w:cs="Times New Roman"/>
          <w:color w:val="2A2A2A"/>
          <w:kern w:val="0"/>
          <w:sz w:val="27"/>
          <w:szCs w:val="27"/>
          <w:lang w:eastAsia="en-IN"/>
          <w14:ligatures w14:val="none"/>
        </w:rPr>
        <w:t xml:space="preserve"> class which are </w:t>
      </w:r>
      <w:r w:rsidRPr="00A33383">
        <w:rPr>
          <w:rFonts w:ascii="Lora" w:eastAsia="Times New Roman" w:hAnsi="Lora" w:cs="Times New Roman"/>
          <w:color w:val="2A2A2A"/>
          <w:kern w:val="0"/>
          <w:sz w:val="27"/>
          <w:szCs w:val="27"/>
          <w:shd w:val="clear" w:color="auto" w:fill="D9FCF1"/>
          <w:lang w:eastAsia="en-IN"/>
          <w14:ligatures w14:val="none"/>
        </w:rPr>
        <w:t>Department</w:t>
      </w:r>
      <w:r w:rsidRPr="00A33383">
        <w:rPr>
          <w:rFonts w:ascii="Lora" w:eastAsia="Times New Roman" w:hAnsi="Lora" w:cs="Times New Roman"/>
          <w:color w:val="2A2A2A"/>
          <w:kern w:val="0"/>
          <w:sz w:val="27"/>
          <w:szCs w:val="27"/>
          <w:lang w:eastAsia="en-IN"/>
          <w14:ligatures w14:val="none"/>
        </w:rPr>
        <w:t> and </w:t>
      </w:r>
      <w:r w:rsidRPr="00A33383">
        <w:rPr>
          <w:rFonts w:ascii="Lora" w:eastAsia="Times New Roman" w:hAnsi="Lora" w:cs="Times New Roman"/>
          <w:color w:val="2A2A2A"/>
          <w:kern w:val="0"/>
          <w:sz w:val="27"/>
          <w:szCs w:val="27"/>
          <w:shd w:val="clear" w:color="auto" w:fill="D9FCF1"/>
          <w:lang w:eastAsia="en-IN"/>
          <w14:ligatures w14:val="none"/>
        </w:rPr>
        <w:t>Employee</w:t>
      </w:r>
      <w:r w:rsidRPr="00A33383">
        <w:rPr>
          <w:rFonts w:ascii="Lora" w:eastAsia="Times New Roman" w:hAnsi="Lora" w:cs="Times New Roman"/>
          <w:color w:val="2A2A2A"/>
          <w:kern w:val="0"/>
          <w:sz w:val="27"/>
          <w:szCs w:val="27"/>
          <w:lang w:eastAsia="en-IN"/>
          <w14:ligatures w14:val="none"/>
        </w:rPr>
        <w:t>. This will tell EF core 2 things:</w:t>
      </w:r>
    </w:p>
    <w:p w14:paraId="4C0DBA69" w14:textId="77777777" w:rsidR="00A33383" w:rsidRPr="00A33383" w:rsidRDefault="00A33383" w:rsidP="00A33383">
      <w:pPr>
        <w:numPr>
          <w:ilvl w:val="0"/>
          <w:numId w:val="16"/>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These entities correspond to tables in the database.</w:t>
      </w:r>
    </w:p>
    <w:p w14:paraId="45B52164" w14:textId="77777777" w:rsidR="00A33383" w:rsidRPr="00A33383" w:rsidRDefault="00A33383" w:rsidP="00A33383">
      <w:pPr>
        <w:numPr>
          <w:ilvl w:val="0"/>
          <w:numId w:val="16"/>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These entities correspond to rows in the tables.</w:t>
      </w:r>
    </w:p>
    <w:p w14:paraId="50CECB99"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w:t>
      </w:r>
      <w:proofErr w:type="spellStart"/>
      <w:r w:rsidRPr="00A33383">
        <w:rPr>
          <w:rFonts w:ascii="Lora" w:eastAsia="Times New Roman" w:hAnsi="Lora" w:cs="Times New Roman"/>
          <w:color w:val="2A2A2A"/>
          <w:kern w:val="0"/>
          <w:sz w:val="27"/>
          <w:szCs w:val="27"/>
          <w:shd w:val="clear" w:color="auto" w:fill="D9FCF1"/>
          <w:lang w:eastAsia="en-IN"/>
          <w14:ligatures w14:val="none"/>
        </w:rPr>
        <w:t>DbSet</w:t>
      </w:r>
      <w:proofErr w:type="spellEnd"/>
      <w:r w:rsidRPr="00A33383">
        <w:rPr>
          <w:rFonts w:ascii="Lora" w:eastAsia="Times New Roman" w:hAnsi="Lora" w:cs="Times New Roman"/>
          <w:color w:val="2A2A2A"/>
          <w:kern w:val="0"/>
          <w:sz w:val="27"/>
          <w:szCs w:val="27"/>
          <w:shd w:val="clear" w:color="auto" w:fill="D9FCF1"/>
          <w:lang w:eastAsia="en-IN"/>
          <w14:ligatures w14:val="none"/>
        </w:rPr>
        <w:t>&lt;T&gt;</w:t>
      </w:r>
      <w:r w:rsidRPr="00A33383">
        <w:rPr>
          <w:rFonts w:ascii="Lora" w:eastAsia="Times New Roman" w:hAnsi="Lora" w:cs="Times New Roman"/>
          <w:color w:val="2A2A2A"/>
          <w:kern w:val="0"/>
          <w:sz w:val="27"/>
          <w:szCs w:val="27"/>
          <w:lang w:eastAsia="en-IN"/>
          <w14:ligatures w14:val="none"/>
        </w:rPr>
        <w:t> represents a collection for a given entity and is the gateway to perform database operations against the entity.</w:t>
      </w:r>
    </w:p>
    <w:p w14:paraId="2865975B"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2B6FEED4" wp14:editId="0029F504">
            <wp:extent cx="135255" cy="135255"/>
            <wp:effectExtent l="0" t="0" r="0" b="0"/>
            <wp:docPr id="255" name="Picture 6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A33383">
        <w:rPr>
          <w:rFonts w:ascii="Lora" w:eastAsia="Times New Roman" w:hAnsi="Lora" w:cs="Times New Roman"/>
          <w:color w:val="2A2A2A"/>
          <w:kern w:val="0"/>
          <w:sz w:val="27"/>
          <w:szCs w:val="27"/>
          <w:lang w:eastAsia="en-IN"/>
          <w14:ligatures w14:val="none"/>
        </w:rPr>
        <w:t>This will make the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A33383">
        <w:rPr>
          <w:rFonts w:ascii="Lora" w:eastAsia="Times New Roman" w:hAnsi="Lora" w:cs="Times New Roman"/>
          <w:color w:val="2A2A2A"/>
          <w:kern w:val="0"/>
          <w:sz w:val="27"/>
          <w:szCs w:val="27"/>
          <w:lang w:eastAsia="en-IN"/>
          <w14:ligatures w14:val="none"/>
        </w:rPr>
        <w:t> look this way:</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54355F23" w14:textId="77777777" w:rsidTr="00A33383">
        <w:tc>
          <w:tcPr>
            <w:tcW w:w="6" w:type="dxa"/>
            <w:tcBorders>
              <w:top w:val="nil"/>
              <w:left w:val="nil"/>
              <w:bottom w:val="nil"/>
              <w:right w:val="nil"/>
            </w:tcBorders>
            <w:vAlign w:val="bottom"/>
            <w:hideMark/>
          </w:tcPr>
          <w:p w14:paraId="5C6C51A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42864EF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3590098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71CAA24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05BFC7D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29628BB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449630E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50DE4CA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7B2F9AD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6C54848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016CCEB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11</w:t>
            </w:r>
          </w:p>
          <w:p w14:paraId="4643FC35"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12</w:t>
            </w:r>
          </w:p>
          <w:p w14:paraId="392F450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13</w:t>
            </w:r>
          </w:p>
          <w:p w14:paraId="6578500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14</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53A2C348"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262A777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4636406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2A50F13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7E43210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DbContext</w:t>
            </w:r>
            <w:proofErr w:type="spellEnd"/>
          </w:p>
          <w:p w14:paraId="7057C78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28ECE7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DbContextOptions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&gt; options) : </w:t>
            </w:r>
            <w:r w:rsidRPr="00A33383">
              <w:rPr>
                <w:rFonts w:ascii="Consolas" w:eastAsia="Times New Roman" w:hAnsi="Consolas" w:cs="Courier New"/>
                <w:b/>
                <w:bCs/>
                <w:color w:val="006699"/>
                <w:kern w:val="0"/>
                <w:sz w:val="26"/>
                <w:szCs w:val="26"/>
                <w:bdr w:val="none" w:sz="0" w:space="0" w:color="auto" w:frame="1"/>
                <w:lang w:eastAsia="en-IN"/>
                <w14:ligatures w14:val="none"/>
              </w:rPr>
              <w:t>base</w:t>
            </w:r>
            <w:r w:rsidRPr="00A33383">
              <w:rPr>
                <w:rFonts w:ascii="Consolas" w:eastAsia="Times New Roman" w:hAnsi="Consolas" w:cs="Courier New"/>
                <w:color w:val="000000"/>
                <w:kern w:val="0"/>
                <w:sz w:val="26"/>
                <w:szCs w:val="26"/>
                <w:bdr w:val="none" w:sz="0" w:space="0" w:color="auto" w:frame="1"/>
                <w:lang w:eastAsia="en-IN"/>
                <w14:ligatures w14:val="none"/>
              </w:rPr>
              <w:t>(options)</w:t>
            </w:r>
          </w:p>
          <w:p w14:paraId="6B93F3F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60315E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5F6B602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3553DACF"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DbSet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&lt;Department&gt; Department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6CFE0499"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DbSet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680353C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2B1A5E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1E8F969C" w14:textId="77777777" w:rsidR="00A33383" w:rsidRPr="00A33383" w:rsidRDefault="00A33383" w:rsidP="00A33383">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A33383">
        <w:rPr>
          <w:rFonts w:ascii="Lora" w:eastAsia="Times New Roman" w:hAnsi="Lora" w:cs="Times New Roman"/>
          <w:color w:val="242424"/>
          <w:kern w:val="0"/>
          <w:sz w:val="30"/>
          <w:szCs w:val="30"/>
          <w:lang w:eastAsia="en-IN"/>
          <w14:ligatures w14:val="none"/>
        </w:rPr>
        <w:t xml:space="preserve">The </w:t>
      </w:r>
      <w:proofErr w:type="spellStart"/>
      <w:proofErr w:type="gramStart"/>
      <w:r w:rsidRPr="00A33383">
        <w:rPr>
          <w:rFonts w:ascii="Lora" w:eastAsia="Times New Roman" w:hAnsi="Lora" w:cs="Times New Roman"/>
          <w:color w:val="242424"/>
          <w:kern w:val="0"/>
          <w:sz w:val="30"/>
          <w:szCs w:val="30"/>
          <w:lang w:eastAsia="en-IN"/>
          <w14:ligatures w14:val="none"/>
        </w:rPr>
        <w:t>OnModelCreating</w:t>
      </w:r>
      <w:proofErr w:type="spellEnd"/>
      <w:r w:rsidRPr="00A33383">
        <w:rPr>
          <w:rFonts w:ascii="Lora" w:eastAsia="Times New Roman" w:hAnsi="Lora" w:cs="Times New Roman"/>
          <w:color w:val="242424"/>
          <w:kern w:val="0"/>
          <w:sz w:val="30"/>
          <w:szCs w:val="30"/>
          <w:lang w:eastAsia="en-IN"/>
          <w14:ligatures w14:val="none"/>
        </w:rPr>
        <w:t>(</w:t>
      </w:r>
      <w:proofErr w:type="gramEnd"/>
      <w:r w:rsidRPr="00A33383">
        <w:rPr>
          <w:rFonts w:ascii="Lora" w:eastAsia="Times New Roman" w:hAnsi="Lora" w:cs="Times New Roman"/>
          <w:color w:val="242424"/>
          <w:kern w:val="0"/>
          <w:sz w:val="30"/>
          <w:szCs w:val="30"/>
          <w:lang w:eastAsia="en-IN"/>
          <w14:ligatures w14:val="none"/>
        </w:rPr>
        <w:t>) method</w:t>
      </w:r>
    </w:p>
    <w:p w14:paraId="0591B0CC"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w:t>
      </w:r>
      <w:proofErr w:type="spellStart"/>
      <w:proofErr w:type="gramStart"/>
      <w:r w:rsidRPr="00A33383">
        <w:rPr>
          <w:rFonts w:ascii="Courier New" w:eastAsia="Times New Roman" w:hAnsi="Courier New" w:cs="Courier New"/>
          <w:color w:val="333333"/>
          <w:kern w:val="0"/>
          <w:sz w:val="23"/>
          <w:szCs w:val="23"/>
          <w:shd w:val="clear" w:color="auto" w:fill="F1F1F1"/>
          <w:lang w:eastAsia="en-IN"/>
          <w14:ligatures w14:val="none"/>
        </w:rPr>
        <w:t>OnModelCreating</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proofErr w:type="gramEnd"/>
      <w:r w:rsidRPr="00A33383">
        <w:rPr>
          <w:rFonts w:ascii="Courier New" w:eastAsia="Times New Roman" w:hAnsi="Courier New" w:cs="Courier New"/>
          <w:color w:val="333333"/>
          <w:kern w:val="0"/>
          <w:sz w:val="23"/>
          <w:szCs w:val="23"/>
          <w:shd w:val="clear" w:color="auto" w:fill="F1F1F1"/>
          <w:lang w:eastAsia="en-IN"/>
          <w14:ligatures w14:val="none"/>
        </w:rPr>
        <w:t>)</w:t>
      </w:r>
      <w:r w:rsidRPr="00A33383">
        <w:rPr>
          <w:rFonts w:ascii="Lora" w:eastAsia="Times New Roman" w:hAnsi="Lora" w:cs="Times New Roman"/>
          <w:color w:val="2A2A2A"/>
          <w:kern w:val="0"/>
          <w:sz w:val="27"/>
          <w:szCs w:val="27"/>
          <w:lang w:eastAsia="en-IN"/>
          <w14:ligatures w14:val="none"/>
        </w:rPr>
        <w:t> method of the </w:t>
      </w:r>
      <w:proofErr w:type="spellStart"/>
      <w:r w:rsidRPr="00A33383">
        <w:rPr>
          <w:rFonts w:ascii="Lora" w:eastAsia="Times New Roman" w:hAnsi="Lora" w:cs="Times New Roman"/>
          <w:color w:val="2A2A2A"/>
          <w:kern w:val="0"/>
          <w:sz w:val="27"/>
          <w:szCs w:val="27"/>
          <w:shd w:val="clear" w:color="auto" w:fill="D9FCF1"/>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class allows us to tell Entity Framework Core more about the entities like:</w:t>
      </w:r>
    </w:p>
    <w:p w14:paraId="41383895" w14:textId="77777777" w:rsidR="00A33383" w:rsidRPr="00A33383" w:rsidRDefault="00A33383" w:rsidP="00A33383">
      <w:pPr>
        <w:numPr>
          <w:ilvl w:val="0"/>
          <w:numId w:val="1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 xml:space="preserve">Length of a property of an </w:t>
      </w:r>
      <w:proofErr w:type="spellStart"/>
      <w:r w:rsidRPr="00A33383">
        <w:rPr>
          <w:rFonts w:ascii="Lora" w:eastAsia="Times New Roman" w:hAnsi="Lora" w:cs="Times New Roman"/>
          <w:color w:val="2A2A2A"/>
          <w:kern w:val="0"/>
          <w:sz w:val="27"/>
          <w:szCs w:val="27"/>
          <w:lang w:eastAsia="en-IN"/>
          <w14:ligatures w14:val="none"/>
        </w:rPr>
        <w:t>entitiy</w:t>
      </w:r>
      <w:proofErr w:type="spellEnd"/>
      <w:r w:rsidRPr="00A33383">
        <w:rPr>
          <w:rFonts w:ascii="Lora" w:eastAsia="Times New Roman" w:hAnsi="Lora" w:cs="Times New Roman"/>
          <w:color w:val="2A2A2A"/>
          <w:kern w:val="0"/>
          <w:sz w:val="27"/>
          <w:szCs w:val="27"/>
          <w:lang w:eastAsia="en-IN"/>
          <w14:ligatures w14:val="none"/>
        </w:rPr>
        <w:t>.</w:t>
      </w:r>
    </w:p>
    <w:p w14:paraId="24DF87FE" w14:textId="77777777" w:rsidR="00A33383" w:rsidRPr="00A33383" w:rsidRDefault="00A33383" w:rsidP="00A33383">
      <w:pPr>
        <w:numPr>
          <w:ilvl w:val="0"/>
          <w:numId w:val="1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Whether a property is required by default.</w:t>
      </w:r>
    </w:p>
    <w:p w14:paraId="2E70E946" w14:textId="77777777" w:rsidR="00A33383" w:rsidRPr="00A33383" w:rsidRDefault="00A33383" w:rsidP="00A33383">
      <w:pPr>
        <w:numPr>
          <w:ilvl w:val="0"/>
          <w:numId w:val="1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Relationships between the entities. One-to-Many, One-to-One, etc.</w:t>
      </w:r>
    </w:p>
    <w:p w14:paraId="3CB1FFA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add the </w:t>
      </w:r>
      <w:proofErr w:type="spellStart"/>
      <w:r w:rsidRPr="00A33383">
        <w:rPr>
          <w:rFonts w:ascii="Lora" w:eastAsia="Times New Roman" w:hAnsi="Lora" w:cs="Times New Roman"/>
          <w:color w:val="2A2A2A"/>
          <w:kern w:val="0"/>
          <w:sz w:val="27"/>
          <w:szCs w:val="27"/>
          <w:lang w:eastAsia="en-IN"/>
          <w14:ligatures w14:val="none"/>
        </w:rPr>
        <w:t>OnModelCreating</w:t>
      </w:r>
      <w:proofErr w:type="spellEnd"/>
      <w:r w:rsidRPr="00A33383">
        <w:rPr>
          <w:rFonts w:ascii="Lora" w:eastAsia="Times New Roman" w:hAnsi="Lora" w:cs="Times New Roman"/>
          <w:color w:val="2A2A2A"/>
          <w:kern w:val="0"/>
          <w:sz w:val="27"/>
          <w:szCs w:val="27"/>
          <w:lang w:eastAsia="en-IN"/>
          <w14:ligatures w14:val="none"/>
        </w:rPr>
        <w:t xml:space="preserve"> method to the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A33383">
        <w:rPr>
          <w:rFonts w:ascii="Lora" w:eastAsia="Times New Roman" w:hAnsi="Lora" w:cs="Times New Roman"/>
          <w:color w:val="2A2A2A"/>
          <w:kern w:val="0"/>
          <w:sz w:val="27"/>
          <w:szCs w:val="27"/>
          <w:lang w:eastAsia="en-IN"/>
          <w14:ligatures w14:val="none"/>
        </w:rPr>
        <w:t> as shown below.</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23428B03" w14:textId="77777777" w:rsidTr="00A33383">
        <w:tc>
          <w:tcPr>
            <w:tcW w:w="6" w:type="dxa"/>
            <w:tcBorders>
              <w:top w:val="nil"/>
              <w:left w:val="nil"/>
              <w:bottom w:val="nil"/>
              <w:right w:val="nil"/>
            </w:tcBorders>
            <w:vAlign w:val="bottom"/>
            <w:hideMark/>
          </w:tcPr>
          <w:p w14:paraId="13A90EE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57AE2D21"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50062A1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1788E1A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7944EFA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64AB81EF"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22A48FC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1E2BC87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10B63F8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3AB087D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2157525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2DFE9F4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p w14:paraId="1C31788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13</w:t>
            </w:r>
          </w:p>
          <w:p w14:paraId="30E9B80C"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14</w:t>
            </w:r>
          </w:p>
          <w:p w14:paraId="11467882"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15</w:t>
            </w:r>
          </w:p>
          <w:p w14:paraId="5789C607"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16</w:t>
            </w:r>
          </w:p>
          <w:p w14:paraId="5B7EDA3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17</w:t>
            </w:r>
          </w:p>
          <w:p w14:paraId="2C86BB3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18</w:t>
            </w:r>
          </w:p>
          <w:p w14:paraId="47C7EB4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19</w:t>
            </w:r>
          </w:p>
          <w:p w14:paraId="5B9A6154"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20</w:t>
            </w:r>
          </w:p>
          <w:p w14:paraId="4C94BF7D"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21</w:t>
            </w:r>
          </w:p>
          <w:p w14:paraId="0182EE7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22</w:t>
            </w:r>
          </w:p>
          <w:p w14:paraId="1701F1D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23</w:t>
            </w:r>
          </w:p>
          <w:p w14:paraId="40A88773"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24</w:t>
            </w:r>
          </w:p>
          <w:p w14:paraId="1C6115CB"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25</w:t>
            </w:r>
          </w:p>
          <w:p w14:paraId="538DC1CB"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26</w:t>
            </w:r>
          </w:p>
          <w:p w14:paraId="005079AB"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27</w:t>
            </w:r>
          </w:p>
          <w:p w14:paraId="2A583E55"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28</w:t>
            </w:r>
          </w:p>
          <w:p w14:paraId="165C18F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29</w:t>
            </w:r>
          </w:p>
          <w:p w14:paraId="6636E55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30</w:t>
            </w:r>
          </w:p>
          <w:p w14:paraId="630A29F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31</w:t>
            </w:r>
          </w:p>
          <w:p w14:paraId="17F94C11"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32</w:t>
            </w:r>
          </w:p>
          <w:p w14:paraId="51E7DF66"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33</w:t>
            </w:r>
          </w:p>
          <w:p w14:paraId="477220E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34</w:t>
            </w:r>
          </w:p>
          <w:p w14:paraId="0063FC88"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35</w:t>
            </w:r>
          </w:p>
          <w:p w14:paraId="16DBA801"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36</w:t>
            </w:r>
          </w:p>
          <w:p w14:paraId="03C8E37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37</w:t>
            </w:r>
          </w:p>
          <w:p w14:paraId="4CCC124D"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38</w:t>
            </w:r>
          </w:p>
          <w:p w14:paraId="4BE6E27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39</w:t>
            </w:r>
          </w:p>
          <w:p w14:paraId="738B51D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40</w:t>
            </w:r>
          </w:p>
          <w:p w14:paraId="42CE7D31"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lastRenderedPageBreak/>
              <w:t>41</w:t>
            </w:r>
          </w:p>
          <w:p w14:paraId="06A5988C"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42</w:t>
            </w:r>
          </w:p>
          <w:p w14:paraId="19D9DAE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43</w:t>
            </w:r>
          </w:p>
          <w:p w14:paraId="55AE76B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44</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10C9B2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BA7FC4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6853D7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70935E1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608D4ED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DbContext</w:t>
            </w:r>
            <w:proofErr w:type="spellEnd"/>
          </w:p>
          <w:p w14:paraId="2815F6F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DAFC39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DbContextOptions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&gt; options) : </w:t>
            </w:r>
            <w:r w:rsidRPr="00A33383">
              <w:rPr>
                <w:rFonts w:ascii="Consolas" w:eastAsia="Times New Roman" w:hAnsi="Consolas" w:cs="Courier New"/>
                <w:b/>
                <w:bCs/>
                <w:color w:val="006699"/>
                <w:kern w:val="0"/>
                <w:sz w:val="26"/>
                <w:szCs w:val="26"/>
                <w:bdr w:val="none" w:sz="0" w:space="0" w:color="auto" w:frame="1"/>
                <w:lang w:eastAsia="en-IN"/>
                <w14:ligatures w14:val="none"/>
              </w:rPr>
              <w:t>base</w:t>
            </w:r>
            <w:r w:rsidRPr="00A33383">
              <w:rPr>
                <w:rFonts w:ascii="Consolas" w:eastAsia="Times New Roman" w:hAnsi="Consolas" w:cs="Courier New"/>
                <w:color w:val="000000"/>
                <w:kern w:val="0"/>
                <w:sz w:val="26"/>
                <w:szCs w:val="26"/>
                <w:bdr w:val="none" w:sz="0" w:space="0" w:color="auto" w:frame="1"/>
                <w:lang w:eastAsia="en-IN"/>
                <w14:ligatures w14:val="none"/>
              </w:rPr>
              <w:t>(options)</w:t>
            </w:r>
          </w:p>
          <w:p w14:paraId="0AF010C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6BFE1A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A3FC0B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AD0330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DbSet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&lt;Department&gt; Department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2042363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DbSet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set</w:t>
            </w:r>
            <w:r w:rsidRPr="00A33383">
              <w:rPr>
                <w:rFonts w:ascii="Consolas" w:eastAsia="Times New Roman" w:hAnsi="Consolas" w:cs="Courier New"/>
                <w:color w:val="000000"/>
                <w:kern w:val="0"/>
                <w:sz w:val="26"/>
                <w:szCs w:val="26"/>
                <w:bdr w:val="none" w:sz="0" w:space="0" w:color="auto" w:frame="1"/>
                <w:lang w:eastAsia="en-IN"/>
                <w14:ligatures w14:val="none"/>
              </w:rPr>
              <w:t>; }</w:t>
            </w:r>
          </w:p>
          <w:p w14:paraId="2727798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306E392A"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protected</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override</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void</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OnModelCreating</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ModelBuilder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modelBuilder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0F93C32C"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2B32A54"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modelBuilder.Entity</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&lt;Department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&gt;(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entity =&gt;</w:t>
            </w:r>
          </w:p>
          <w:p w14:paraId="1E6BACF6"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3D7280B"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entity.Property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(e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e.Name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1027FD3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IsRequired</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692940C7"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HasMaxLength</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(50)</w:t>
            </w:r>
          </w:p>
          <w:p w14:paraId="6EA6F56C"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IsUnicode</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r w:rsidRPr="00A33383">
              <w:rPr>
                <w:rFonts w:ascii="Consolas" w:eastAsia="Times New Roman" w:hAnsi="Consolas" w:cs="Courier New"/>
                <w:b/>
                <w:bCs/>
                <w:color w:val="006699"/>
                <w:kern w:val="0"/>
                <w:sz w:val="26"/>
                <w:szCs w:val="26"/>
                <w:bdr w:val="none" w:sz="0" w:space="0" w:color="auto" w:frame="1"/>
                <w:lang w:eastAsia="en-IN"/>
                <w14:ligatures w14:val="none"/>
              </w:rPr>
              <w:t>false</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162215F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4B2582A"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38ED0126"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modelBuilder.Entity</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&lt;Employee</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&gt;(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entity =&gt;</w:t>
            </w:r>
          </w:p>
          <w:p w14:paraId="7751E9F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1C8A914A"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entity.Property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(e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e.Designation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0AF47976"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IsRequired</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5FE45279"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HasMaxLength</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(25)</w:t>
            </w:r>
          </w:p>
          <w:p w14:paraId="553CC50C"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IsUnicode</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r w:rsidRPr="00A33383">
              <w:rPr>
                <w:rFonts w:ascii="Consolas" w:eastAsia="Times New Roman" w:hAnsi="Consolas" w:cs="Courier New"/>
                <w:b/>
                <w:bCs/>
                <w:color w:val="006699"/>
                <w:kern w:val="0"/>
                <w:sz w:val="26"/>
                <w:szCs w:val="26"/>
                <w:bdr w:val="none" w:sz="0" w:space="0" w:color="auto" w:frame="1"/>
                <w:lang w:eastAsia="en-IN"/>
                <w14:ligatures w14:val="none"/>
              </w:rPr>
              <w:t>false</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17603614"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6107532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entity.Property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(e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e.Name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710D568E"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IsRequired</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27BE748E"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HasMaxLength</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(100)</w:t>
            </w:r>
          </w:p>
          <w:p w14:paraId="508A45E0"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IsUnicode</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r w:rsidRPr="00A33383">
              <w:rPr>
                <w:rFonts w:ascii="Consolas" w:eastAsia="Times New Roman" w:hAnsi="Consolas" w:cs="Courier New"/>
                <w:b/>
                <w:bCs/>
                <w:color w:val="006699"/>
                <w:kern w:val="0"/>
                <w:sz w:val="26"/>
                <w:szCs w:val="26"/>
                <w:bdr w:val="none" w:sz="0" w:space="0" w:color="auto" w:frame="1"/>
                <w:lang w:eastAsia="en-IN"/>
                <w14:ligatures w14:val="none"/>
              </w:rPr>
              <w:t>false</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3A7777E"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2AA003C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entity.HasOne</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(d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d.Department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57BE9FF2"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WithMany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(p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p.Employee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470AE3E6"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lastRenderedPageBreak/>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HasForeignKey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(d =&gt;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d.DepartmentId</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07D5D85B"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OnDelete</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DeleteBehavior.ClientSetNull</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31D9E0D1"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.HasConstraintName</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r w:rsidRPr="00A33383">
              <w:rPr>
                <w:rFonts w:ascii="Consolas" w:eastAsia="Times New Roman" w:hAnsi="Consolas" w:cs="Courier New"/>
                <w:color w:val="0000FF"/>
                <w:kern w:val="0"/>
                <w:sz w:val="26"/>
                <w:szCs w:val="26"/>
                <w:bdr w:val="none" w:sz="0" w:space="0" w:color="auto" w:frame="1"/>
                <w:lang w:eastAsia="en-IN"/>
                <w14:ligatures w14:val="none"/>
              </w:rPr>
              <w:t>"FK_Employee_Department"</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E928FE4"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7A6C8C4"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470BDC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42C519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4ADBA950" w14:textId="77777777" w:rsidR="00A33383" w:rsidRPr="00A33383" w:rsidRDefault="00A33383" w:rsidP="00A33383">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We have configured both the </w:t>
      </w:r>
      <w:r w:rsidRPr="00A33383">
        <w:rPr>
          <w:rFonts w:ascii="Lora" w:eastAsia="Times New Roman" w:hAnsi="Lora" w:cs="Times New Roman"/>
          <w:color w:val="2A2A2A"/>
          <w:kern w:val="0"/>
          <w:sz w:val="27"/>
          <w:szCs w:val="27"/>
          <w:shd w:val="clear" w:color="auto" w:fill="D9FCF1"/>
          <w:lang w:eastAsia="en-IN"/>
          <w14:ligatures w14:val="none"/>
        </w:rPr>
        <w:t>Department</w:t>
      </w:r>
      <w:r w:rsidRPr="00A33383">
        <w:rPr>
          <w:rFonts w:ascii="Lora" w:eastAsia="Times New Roman" w:hAnsi="Lora" w:cs="Times New Roman"/>
          <w:color w:val="2A2A2A"/>
          <w:kern w:val="0"/>
          <w:sz w:val="27"/>
          <w:szCs w:val="27"/>
          <w:lang w:eastAsia="en-IN"/>
          <w14:ligatures w14:val="none"/>
        </w:rPr>
        <w:t> and the </w:t>
      </w:r>
      <w:r w:rsidRPr="00A33383">
        <w:rPr>
          <w:rFonts w:ascii="Lora" w:eastAsia="Times New Roman" w:hAnsi="Lora" w:cs="Times New Roman"/>
          <w:color w:val="2A2A2A"/>
          <w:kern w:val="0"/>
          <w:sz w:val="27"/>
          <w:szCs w:val="27"/>
          <w:shd w:val="clear" w:color="auto" w:fill="D9FCF1"/>
          <w:lang w:eastAsia="en-IN"/>
          <w14:ligatures w14:val="none"/>
        </w:rPr>
        <w:t>Employee</w:t>
      </w:r>
      <w:r w:rsidRPr="00A33383">
        <w:rPr>
          <w:rFonts w:ascii="Lora" w:eastAsia="Times New Roman" w:hAnsi="Lora" w:cs="Times New Roman"/>
          <w:color w:val="2A2A2A"/>
          <w:kern w:val="0"/>
          <w:sz w:val="27"/>
          <w:szCs w:val="27"/>
          <w:lang w:eastAsia="en-IN"/>
          <w14:ligatures w14:val="none"/>
        </w:rPr>
        <w:t> entities. By using </w:t>
      </w:r>
      <w:proofErr w:type="spellStart"/>
      <w:proofErr w:type="gramStart"/>
      <w:r w:rsidRPr="00A33383">
        <w:rPr>
          <w:rFonts w:ascii="Courier New" w:eastAsia="Times New Roman" w:hAnsi="Courier New" w:cs="Courier New"/>
          <w:color w:val="333333"/>
          <w:kern w:val="0"/>
          <w:sz w:val="23"/>
          <w:szCs w:val="23"/>
          <w:shd w:val="clear" w:color="auto" w:fill="F1F1F1"/>
          <w:lang w:eastAsia="en-IN"/>
          <w14:ligatures w14:val="none"/>
        </w:rPr>
        <w:t>IsRequired</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proofErr w:type="gramEnd"/>
      <w:r w:rsidRPr="00A33383">
        <w:rPr>
          <w:rFonts w:ascii="Courier New" w:eastAsia="Times New Roman" w:hAnsi="Courier New" w:cs="Courier New"/>
          <w:color w:val="333333"/>
          <w:kern w:val="0"/>
          <w:sz w:val="23"/>
          <w:szCs w:val="23"/>
          <w:shd w:val="clear" w:color="auto" w:fill="F1F1F1"/>
          <w:lang w:eastAsia="en-IN"/>
          <w14:ligatures w14:val="none"/>
        </w:rPr>
        <w:t>)</w:t>
      </w:r>
      <w:r w:rsidRPr="00A33383">
        <w:rPr>
          <w:rFonts w:ascii="Lora" w:eastAsia="Times New Roman" w:hAnsi="Lora" w:cs="Times New Roman"/>
          <w:color w:val="2A2A2A"/>
          <w:kern w:val="0"/>
          <w:sz w:val="27"/>
          <w:szCs w:val="27"/>
          <w:lang w:eastAsia="en-IN"/>
          <w14:ligatures w14:val="none"/>
        </w:rPr>
        <w:t>, we am making the </w:t>
      </w:r>
      <w:r w:rsidRPr="00A33383">
        <w:rPr>
          <w:rFonts w:ascii="Lora" w:eastAsia="Times New Roman" w:hAnsi="Lora" w:cs="Times New Roman"/>
          <w:color w:val="2A2A2A"/>
          <w:kern w:val="0"/>
          <w:sz w:val="27"/>
          <w:szCs w:val="27"/>
          <w:shd w:val="clear" w:color="auto" w:fill="D9FCF1"/>
          <w:lang w:eastAsia="en-IN"/>
          <w14:ligatures w14:val="none"/>
        </w:rPr>
        <w:t>Name</w:t>
      </w:r>
      <w:r w:rsidRPr="00A33383">
        <w:rPr>
          <w:rFonts w:ascii="Lora" w:eastAsia="Times New Roman" w:hAnsi="Lora" w:cs="Times New Roman"/>
          <w:color w:val="2A2A2A"/>
          <w:kern w:val="0"/>
          <w:sz w:val="27"/>
          <w:szCs w:val="27"/>
          <w:lang w:eastAsia="en-IN"/>
          <w14:ligatures w14:val="none"/>
        </w:rPr>
        <w:t> property of the Department class as the required one. Similarly the </w:t>
      </w:r>
      <w:proofErr w:type="spellStart"/>
      <w:proofErr w:type="gramStart"/>
      <w:r w:rsidRPr="00A33383">
        <w:rPr>
          <w:rFonts w:ascii="Courier New" w:eastAsia="Times New Roman" w:hAnsi="Courier New" w:cs="Courier New"/>
          <w:color w:val="333333"/>
          <w:kern w:val="0"/>
          <w:sz w:val="23"/>
          <w:szCs w:val="23"/>
          <w:shd w:val="clear" w:color="auto" w:fill="F1F1F1"/>
          <w:lang w:eastAsia="en-IN"/>
          <w14:ligatures w14:val="none"/>
        </w:rPr>
        <w:t>HasMaxLength</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proofErr w:type="gramEnd"/>
      <w:r w:rsidRPr="00A33383">
        <w:rPr>
          <w:rFonts w:ascii="Courier New" w:eastAsia="Times New Roman" w:hAnsi="Courier New" w:cs="Courier New"/>
          <w:color w:val="333333"/>
          <w:kern w:val="0"/>
          <w:sz w:val="23"/>
          <w:szCs w:val="23"/>
          <w:shd w:val="clear" w:color="auto" w:fill="F1F1F1"/>
          <w:lang w:eastAsia="en-IN"/>
          <w14:ligatures w14:val="none"/>
        </w:rPr>
        <w:t>100)</w:t>
      </w:r>
      <w:r w:rsidRPr="00A33383">
        <w:rPr>
          <w:rFonts w:ascii="Lora" w:eastAsia="Times New Roman" w:hAnsi="Lora" w:cs="Times New Roman"/>
          <w:color w:val="2A2A2A"/>
          <w:kern w:val="0"/>
          <w:sz w:val="27"/>
          <w:szCs w:val="27"/>
          <w:lang w:eastAsia="en-IN"/>
          <w14:ligatures w14:val="none"/>
        </w:rPr>
        <w:t> method is used to set the maximum length of </w:t>
      </w:r>
      <w:proofErr w:type="spellStart"/>
      <w:r w:rsidRPr="00A33383">
        <w:rPr>
          <w:rFonts w:ascii="Lora" w:eastAsia="Times New Roman" w:hAnsi="Lora" w:cs="Times New Roman"/>
          <w:color w:val="2A2A2A"/>
          <w:kern w:val="0"/>
          <w:sz w:val="27"/>
          <w:szCs w:val="27"/>
          <w:shd w:val="clear" w:color="auto" w:fill="D9FCF1"/>
          <w:lang w:eastAsia="en-IN"/>
          <w14:ligatures w14:val="none"/>
        </w:rPr>
        <w:t>Name</w:t>
      </w:r>
      <w:r w:rsidRPr="00A33383">
        <w:rPr>
          <w:rFonts w:ascii="Lora" w:eastAsia="Times New Roman" w:hAnsi="Lora" w:cs="Times New Roman"/>
          <w:color w:val="2A2A2A"/>
          <w:kern w:val="0"/>
          <w:sz w:val="27"/>
          <w:szCs w:val="27"/>
          <w:lang w:eastAsia="en-IN"/>
          <w14:ligatures w14:val="none"/>
        </w:rPr>
        <w:t>property</w:t>
      </w:r>
      <w:proofErr w:type="spellEnd"/>
      <w:r w:rsidRPr="00A33383">
        <w:rPr>
          <w:rFonts w:ascii="Lora" w:eastAsia="Times New Roman" w:hAnsi="Lora" w:cs="Times New Roman"/>
          <w:color w:val="2A2A2A"/>
          <w:kern w:val="0"/>
          <w:sz w:val="27"/>
          <w:szCs w:val="27"/>
          <w:lang w:eastAsia="en-IN"/>
          <w14:ligatures w14:val="none"/>
        </w:rPr>
        <w:t xml:space="preserve"> of the employee class.</w:t>
      </w:r>
    </w:p>
    <w:p w14:paraId="67FB36E1"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begin"/>
      </w:r>
      <w:r w:rsidRPr="00A33383">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"https://go.ezodn.com/ads/charity/proxy?p_id=5c305a7f-e127-490d-40cb-36d39e23ce8c&amp;d_id=122531&amp;imp_id=7075857109078388&amp;c_id=1134&amp;l_id=10016&amp;url=https%3A%2F%2Fjoinourvillage.org%2Fdonate%2F&amp;ffid=1&amp;co=IN"</w:instrText>
      </w:r>
      <w:r w:rsidRPr="00A33383">
        <w:rPr>
          <w:rFonts w:ascii="Lora" w:eastAsia="Times New Roman" w:hAnsi="Lora" w:cs="Times New Roman"/>
          <w:color w:val="2A2A2A"/>
          <w:kern w:val="0"/>
          <w:sz w:val="27"/>
          <w:szCs w:val="27"/>
          <w:bdr w:val="none" w:sz="0" w:space="0" w:color="auto" w:frame="1"/>
          <w:lang w:eastAsia="en-IN"/>
          <w14:ligatures w14:val="none"/>
        </w:rPr>
      </w:r>
      <w:r w:rsidRPr="00A33383">
        <w:rPr>
          <w:rFonts w:ascii="Lora" w:eastAsia="Times New Roman" w:hAnsi="Lora" w:cs="Times New Roman"/>
          <w:color w:val="2A2A2A"/>
          <w:kern w:val="0"/>
          <w:sz w:val="27"/>
          <w:szCs w:val="27"/>
          <w:bdr w:val="none" w:sz="0" w:space="0" w:color="auto" w:frame="1"/>
          <w:lang w:eastAsia="en-IN"/>
          <w14:ligatures w14:val="none"/>
        </w:rPr>
        <w:fldChar w:fldCharType="separate"/>
      </w:r>
    </w:p>
    <w:p w14:paraId="2B754742"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A33383">
        <w:rPr>
          <w:rFonts w:ascii="Lora" w:eastAsia="Times New Roman" w:hAnsi="Lora" w:cs="Times New Roman"/>
          <w:b/>
          <w:bCs/>
          <w:color w:val="C72730"/>
          <w:kern w:val="0"/>
          <w:sz w:val="30"/>
          <w:szCs w:val="30"/>
          <w:u w:val="single"/>
          <w:bdr w:val="none" w:sz="0" w:space="0" w:color="auto" w:frame="1"/>
          <w:lang w:eastAsia="en-IN"/>
          <w14:ligatures w14:val="none"/>
        </w:rPr>
        <w:t>×</w:t>
      </w:r>
    </w:p>
    <w:p w14:paraId="4D3B6992" w14:textId="77777777" w:rsidR="00A33383" w:rsidRPr="00A33383" w:rsidRDefault="00A33383" w:rsidP="00A33383">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end"/>
      </w:r>
    </w:p>
    <w:p w14:paraId="7B4DE186"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4A93E31" wp14:editId="4BC3D04B">
            <wp:extent cx="135255" cy="135255"/>
            <wp:effectExtent l="0" t="0" r="0" b="0"/>
            <wp:docPr id="256" name="Picture 6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75D1C990"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also set the One-to-Many relationship between these entities with a foreign key through the code.</w:t>
      </w:r>
    </w:p>
    <w:p w14:paraId="0C2E8B2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HasForeignKey</w:t>
      </w:r>
      <w:proofErr w:type="spellEnd"/>
      <w:proofErr w:type="gramEnd"/>
      <w:r w:rsidRPr="00A33383">
        <w:rPr>
          <w:rFonts w:ascii="inherit" w:eastAsia="Times New Roman" w:hAnsi="inherit" w:cs="Courier New"/>
          <w:color w:val="B9BDB6"/>
          <w:kern w:val="0"/>
          <w:sz w:val="20"/>
          <w:szCs w:val="20"/>
          <w:lang w:eastAsia="en-IN"/>
          <w14:ligatures w14:val="none"/>
        </w:rPr>
        <w:t xml:space="preserve">(d =&gt; </w:t>
      </w:r>
      <w:proofErr w:type="spellStart"/>
      <w:r w:rsidRPr="00A33383">
        <w:rPr>
          <w:rFonts w:ascii="inherit" w:eastAsia="Times New Roman" w:hAnsi="inherit" w:cs="Courier New"/>
          <w:color w:val="B9BDB6"/>
          <w:kern w:val="0"/>
          <w:sz w:val="20"/>
          <w:szCs w:val="20"/>
          <w:lang w:eastAsia="en-IN"/>
          <w14:ligatures w14:val="none"/>
        </w:rPr>
        <w:t>d.DepartmentId</w:t>
      </w:r>
      <w:proofErr w:type="spellEnd"/>
      <w:r w:rsidRPr="00A33383">
        <w:rPr>
          <w:rFonts w:ascii="inherit" w:eastAsia="Times New Roman" w:hAnsi="inherit" w:cs="Courier New"/>
          <w:color w:val="B9BDB6"/>
          <w:kern w:val="0"/>
          <w:sz w:val="20"/>
          <w:szCs w:val="20"/>
          <w:lang w:eastAsia="en-IN"/>
          <w14:ligatures w14:val="none"/>
        </w:rPr>
        <w:t>)</w:t>
      </w:r>
    </w:p>
    <w:p w14:paraId="709C478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OnDelete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DeleteBehavior.ClientSetNull</w:t>
      </w:r>
      <w:proofErr w:type="spellEnd"/>
      <w:r w:rsidRPr="00A33383">
        <w:rPr>
          <w:rFonts w:ascii="inherit" w:eastAsia="Times New Roman" w:hAnsi="inherit" w:cs="Courier New"/>
          <w:color w:val="B9BDB6"/>
          <w:kern w:val="0"/>
          <w:sz w:val="20"/>
          <w:szCs w:val="20"/>
          <w:lang w:eastAsia="en-IN"/>
          <w14:ligatures w14:val="none"/>
        </w:rPr>
        <w:t>)</w:t>
      </w:r>
    </w:p>
    <w:p w14:paraId="3670FE61"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HasConstraintName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FK_Employee_Department</w:t>
      </w:r>
      <w:proofErr w:type="spellEnd"/>
      <w:r w:rsidRPr="00A33383">
        <w:rPr>
          <w:rFonts w:ascii="inherit" w:eastAsia="Times New Roman" w:hAnsi="inherit" w:cs="Courier New"/>
          <w:color w:val="B9BDB6"/>
          <w:kern w:val="0"/>
          <w:sz w:val="20"/>
          <w:szCs w:val="20"/>
          <w:lang w:eastAsia="en-IN"/>
          <w14:ligatures w14:val="none"/>
        </w:rPr>
        <w:t>");</w:t>
      </w:r>
    </w:p>
    <w:p w14:paraId="27DB9E4A" w14:textId="77777777" w:rsidR="00A33383" w:rsidRPr="00A33383" w:rsidRDefault="00A33383" w:rsidP="00A33383">
      <w:pPr>
        <w:shd w:val="clear" w:color="auto" w:fill="EEEEEE"/>
        <w:spacing w:after="150" w:line="240" w:lineRule="auto"/>
        <w:rPr>
          <w:rFonts w:ascii="Lora" w:eastAsia="Times New Roman" w:hAnsi="Lora" w:cs="Times New Roman"/>
          <w:i/>
          <w:iCs/>
          <w:color w:val="2A2A2A"/>
          <w:kern w:val="0"/>
          <w:sz w:val="27"/>
          <w:szCs w:val="27"/>
          <w:lang w:eastAsia="en-IN"/>
          <w14:ligatures w14:val="none"/>
        </w:rPr>
      </w:pPr>
      <w:r w:rsidRPr="00A33383">
        <w:rPr>
          <w:rFonts w:ascii="Lora" w:eastAsia="Times New Roman" w:hAnsi="Lora" w:cs="Times New Roman"/>
          <w:i/>
          <w:iCs/>
          <w:color w:val="2A2A2A"/>
          <w:kern w:val="0"/>
          <w:sz w:val="27"/>
          <w:szCs w:val="27"/>
          <w:lang w:eastAsia="en-IN"/>
          <w14:ligatures w14:val="none"/>
        </w:rPr>
        <w:t xml:space="preserve">These things are known as </w:t>
      </w:r>
      <w:proofErr w:type="spellStart"/>
      <w:r w:rsidRPr="00A33383">
        <w:rPr>
          <w:rFonts w:ascii="Lora" w:eastAsia="Times New Roman" w:hAnsi="Lora" w:cs="Times New Roman"/>
          <w:i/>
          <w:iCs/>
          <w:color w:val="2A2A2A"/>
          <w:kern w:val="0"/>
          <w:sz w:val="27"/>
          <w:szCs w:val="27"/>
          <w:lang w:eastAsia="en-IN"/>
          <w14:ligatures w14:val="none"/>
        </w:rPr>
        <w:t>FLuent</w:t>
      </w:r>
      <w:proofErr w:type="spellEnd"/>
      <w:r w:rsidRPr="00A33383">
        <w:rPr>
          <w:rFonts w:ascii="Lora" w:eastAsia="Times New Roman" w:hAnsi="Lora" w:cs="Times New Roman"/>
          <w:i/>
          <w:iCs/>
          <w:color w:val="2A2A2A"/>
          <w:kern w:val="0"/>
          <w:sz w:val="27"/>
          <w:szCs w:val="27"/>
          <w:lang w:eastAsia="en-IN"/>
          <w14:ligatures w14:val="none"/>
        </w:rPr>
        <w:t xml:space="preserve"> API and we have covered this topic in full details at </w:t>
      </w:r>
      <w:hyperlink r:id="rId54" w:history="1">
        <w:r w:rsidRPr="00A33383">
          <w:rPr>
            <w:rFonts w:ascii="Lora" w:eastAsia="Times New Roman" w:hAnsi="Lora" w:cs="Times New Roman"/>
            <w:i/>
            <w:iCs/>
            <w:color w:val="C72730"/>
            <w:kern w:val="0"/>
            <w:sz w:val="27"/>
            <w:szCs w:val="27"/>
            <w:u w:val="single"/>
            <w:lang w:eastAsia="en-IN"/>
            <w14:ligatures w14:val="none"/>
          </w:rPr>
          <w:t>Fluent API in Entity Framework Core</w:t>
        </w:r>
      </w:hyperlink>
      <w:r w:rsidRPr="00A33383">
        <w:rPr>
          <w:rFonts w:ascii="Lora" w:eastAsia="Times New Roman" w:hAnsi="Lora" w:cs="Times New Roman"/>
          <w:i/>
          <w:iCs/>
          <w:color w:val="2A2A2A"/>
          <w:kern w:val="0"/>
          <w:sz w:val="27"/>
          <w:szCs w:val="27"/>
          <w:lang w:eastAsia="en-IN"/>
          <w14:ligatures w14:val="none"/>
        </w:rPr>
        <w:t>.</w:t>
      </w:r>
    </w:p>
    <w:p w14:paraId="2F544890" w14:textId="77777777" w:rsidR="00A33383" w:rsidRPr="00A33383" w:rsidRDefault="00A33383" w:rsidP="00A33383">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A33383">
        <w:rPr>
          <w:rFonts w:ascii="Lora" w:eastAsia="Times New Roman" w:hAnsi="Lora" w:cs="Times New Roman"/>
          <w:color w:val="242424"/>
          <w:kern w:val="0"/>
          <w:sz w:val="30"/>
          <w:szCs w:val="30"/>
          <w:lang w:eastAsia="en-IN"/>
          <w14:ligatures w14:val="none"/>
        </w:rPr>
        <w:t>Register the Database Context</w:t>
      </w:r>
    </w:p>
    <w:p w14:paraId="4F708152"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need to register the </w:t>
      </w:r>
      <w:proofErr w:type="spellStart"/>
      <w:r w:rsidRPr="00A33383">
        <w:rPr>
          <w:rFonts w:ascii="Lora" w:eastAsia="Times New Roman" w:hAnsi="Lora" w:cs="Times New Roman"/>
          <w:color w:val="2A2A2A"/>
          <w:kern w:val="0"/>
          <w:sz w:val="27"/>
          <w:szCs w:val="27"/>
          <w:shd w:val="clear" w:color="auto" w:fill="D9FCF1"/>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of the app as a service in startup or program class depending upon the version of DOT NET we are using. On ASP.NET Core 6.0 and newer versions we register the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on the </w:t>
      </w:r>
      <w:proofErr w:type="spellStart"/>
      <w:r w:rsidRPr="00A33383">
        <w:rPr>
          <w:rFonts w:ascii="Lora" w:eastAsia="Times New Roman" w:hAnsi="Lora" w:cs="Times New Roman"/>
          <w:color w:val="2A2A2A"/>
          <w:kern w:val="0"/>
          <w:sz w:val="27"/>
          <w:szCs w:val="27"/>
          <w:lang w:eastAsia="en-IN"/>
          <w14:ligatures w14:val="none"/>
        </w:rPr>
        <w:t>Program.cs</w:t>
      </w:r>
      <w:proofErr w:type="spellEnd"/>
      <w:r w:rsidRPr="00A33383">
        <w:rPr>
          <w:rFonts w:ascii="Lora" w:eastAsia="Times New Roman" w:hAnsi="Lora" w:cs="Times New Roman"/>
          <w:color w:val="2A2A2A"/>
          <w:kern w:val="0"/>
          <w:sz w:val="27"/>
          <w:szCs w:val="27"/>
          <w:lang w:eastAsia="en-IN"/>
          <w14:ligatures w14:val="none"/>
        </w:rPr>
        <w:t xml:space="preserve"> class by adding the highlighted code which is given below to it.</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6B57D7DF" w14:textId="77777777" w:rsidTr="00A33383">
        <w:tc>
          <w:tcPr>
            <w:tcW w:w="6" w:type="dxa"/>
            <w:tcBorders>
              <w:top w:val="nil"/>
              <w:left w:val="nil"/>
              <w:bottom w:val="nil"/>
              <w:right w:val="nil"/>
            </w:tcBorders>
            <w:vAlign w:val="bottom"/>
            <w:hideMark/>
          </w:tcPr>
          <w:p w14:paraId="2A1E0BCB"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5DB73EE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59F489F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155EB4F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6D50F31E"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558BB71D"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6</w:t>
            </w:r>
          </w:p>
          <w:p w14:paraId="6BFCBF0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7</w:t>
            </w:r>
          </w:p>
          <w:p w14:paraId="5A3A6F0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lastRenderedPageBreak/>
              <w:t>8</w:t>
            </w:r>
          </w:p>
          <w:p w14:paraId="0EC22B99"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4A0F4E1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4832D8F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61B9453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p w14:paraId="1BA0C9D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13</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026AF5F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5C6A266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F4FD698"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64E87742"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var</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builder =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WebApplication.CreateBuilder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args</w:t>
            </w:r>
            <w:proofErr w:type="spellEnd"/>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45340A8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8839D1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builder.Services.AddDbContext</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&gt;(options =&gt;</w:t>
            </w:r>
          </w:p>
          <w:p w14:paraId="6C2DD42A"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options.UseSqlServer</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(builder.Configuration.GetConnectionString(</w:t>
            </w:r>
            <w:r w:rsidRPr="00A33383">
              <w:rPr>
                <w:rFonts w:ascii="Consolas" w:eastAsia="Times New Roman" w:hAnsi="Consolas" w:cs="Courier New"/>
                <w:color w:val="0000FF"/>
                <w:kern w:val="0"/>
                <w:sz w:val="26"/>
                <w:szCs w:val="26"/>
                <w:bdr w:val="none" w:sz="0" w:space="0" w:color="auto" w:frame="1"/>
                <w:lang w:eastAsia="en-IN"/>
                <w14:ligatures w14:val="none"/>
              </w:rPr>
              <w:t>"DefaultConnection"</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5314F9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lastRenderedPageBreak/>
              <w:t> </w:t>
            </w:r>
          </w:p>
          <w:p w14:paraId="3FC7F35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8200"/>
                <w:kern w:val="0"/>
                <w:sz w:val="26"/>
                <w:szCs w:val="26"/>
                <w:bdr w:val="none" w:sz="0" w:space="0" w:color="auto" w:frame="1"/>
                <w:lang w:eastAsia="en-IN"/>
                <w14:ligatures w14:val="none"/>
              </w:rPr>
              <w:t>// Add services to the container.</w:t>
            </w:r>
          </w:p>
          <w:p w14:paraId="74CFC22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builder.Services.AddControllersWithViews</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6159033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2EDCA70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var</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app =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builder.Build</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62016A4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2401864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lastRenderedPageBreak/>
        <w:t>In prior versions we do this in </w:t>
      </w:r>
      <w:proofErr w:type="spellStart"/>
      <w:r w:rsidRPr="00A33383">
        <w:rPr>
          <w:rFonts w:ascii="Lora" w:eastAsia="Times New Roman" w:hAnsi="Lora" w:cs="Times New Roman"/>
          <w:color w:val="2A2A2A"/>
          <w:kern w:val="0"/>
          <w:sz w:val="27"/>
          <w:szCs w:val="27"/>
          <w:u w:val="single"/>
          <w:lang w:eastAsia="en-IN"/>
          <w14:ligatures w14:val="none"/>
        </w:rPr>
        <w:t>Startup.cs</w:t>
      </w:r>
      <w:proofErr w:type="spellEnd"/>
      <w:r w:rsidRPr="00A33383">
        <w:rPr>
          <w:rFonts w:ascii="Lora" w:eastAsia="Times New Roman" w:hAnsi="Lora" w:cs="Times New Roman"/>
          <w:color w:val="2A2A2A"/>
          <w:kern w:val="0"/>
          <w:sz w:val="27"/>
          <w:szCs w:val="27"/>
          <w:lang w:eastAsia="en-IN"/>
          <w14:ligatures w14:val="none"/>
        </w:rPr>
        <w:t> class of the app. Check the highlighted lines given below where we are doing this registration process. You will also need to inject </w:t>
      </w:r>
      <w:proofErr w:type="spellStart"/>
      <w:r w:rsidRPr="00A33383">
        <w:rPr>
          <w:rFonts w:ascii="Lora" w:eastAsia="Times New Roman" w:hAnsi="Lora" w:cs="Times New Roman"/>
          <w:color w:val="2A2A2A"/>
          <w:kern w:val="0"/>
          <w:sz w:val="27"/>
          <w:szCs w:val="27"/>
          <w:shd w:val="clear" w:color="auto" w:fill="D9FCF1"/>
          <w:lang w:eastAsia="en-IN"/>
          <w14:ligatures w14:val="none"/>
        </w:rPr>
        <w:t>IConfiguration</w:t>
      </w:r>
      <w:proofErr w:type="spellEnd"/>
      <w:r w:rsidRPr="00A33383">
        <w:rPr>
          <w:rFonts w:ascii="Lora" w:eastAsia="Times New Roman" w:hAnsi="Lora" w:cs="Times New Roman"/>
          <w:color w:val="2A2A2A"/>
          <w:kern w:val="0"/>
          <w:sz w:val="27"/>
          <w:szCs w:val="27"/>
          <w:lang w:eastAsia="en-IN"/>
          <w14:ligatures w14:val="none"/>
        </w:rPr>
        <w:t> by Dependency Injection to the </w:t>
      </w:r>
      <w:proofErr w:type="spellStart"/>
      <w:r w:rsidRPr="00A33383">
        <w:rPr>
          <w:rFonts w:ascii="Lora" w:eastAsia="Times New Roman" w:hAnsi="Lora" w:cs="Times New Roman"/>
          <w:color w:val="2A2A2A"/>
          <w:kern w:val="0"/>
          <w:sz w:val="27"/>
          <w:szCs w:val="27"/>
          <w:u w:val="single"/>
          <w:lang w:eastAsia="en-IN"/>
          <w14:ligatures w14:val="none"/>
        </w:rPr>
        <w:t>Startup.cs</w:t>
      </w:r>
      <w:proofErr w:type="spellEnd"/>
      <w:r w:rsidRPr="00A33383">
        <w:rPr>
          <w:rFonts w:ascii="Lora" w:eastAsia="Times New Roman" w:hAnsi="Lora" w:cs="Times New Roman"/>
          <w:color w:val="2A2A2A"/>
          <w:kern w:val="0"/>
          <w:sz w:val="27"/>
          <w:szCs w:val="27"/>
          <w:u w:val="single"/>
          <w:lang w:eastAsia="en-IN"/>
          <w14:ligatures w14:val="none"/>
        </w:rPr>
        <w:t xml:space="preserve"> class constructor</w:t>
      </w:r>
      <w:r w:rsidRPr="00A33383">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0548DB0F" w14:textId="77777777" w:rsidTr="00A33383">
        <w:tc>
          <w:tcPr>
            <w:tcW w:w="6" w:type="dxa"/>
            <w:tcBorders>
              <w:top w:val="nil"/>
              <w:left w:val="nil"/>
              <w:bottom w:val="nil"/>
              <w:right w:val="nil"/>
            </w:tcBorders>
            <w:vAlign w:val="bottom"/>
            <w:hideMark/>
          </w:tcPr>
          <w:p w14:paraId="69899D8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5F6CF2F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71B122E0"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3393D9F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4A1DDCD4"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5</w:t>
            </w:r>
          </w:p>
          <w:p w14:paraId="76AD93C5"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6</w:t>
            </w:r>
          </w:p>
          <w:p w14:paraId="7C0AD5D6"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7</w:t>
            </w:r>
          </w:p>
          <w:p w14:paraId="46BA7AE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7B0931F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9</w:t>
            </w:r>
          </w:p>
          <w:p w14:paraId="2ACE2F2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10</w:t>
            </w:r>
          </w:p>
          <w:p w14:paraId="42F429B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11</w:t>
            </w:r>
          </w:p>
          <w:p w14:paraId="2BF1019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12</w:t>
            </w:r>
          </w:p>
          <w:p w14:paraId="57D6A27F"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13</w:t>
            </w:r>
          </w:p>
          <w:p w14:paraId="6024B528"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14</w:t>
            </w:r>
          </w:p>
          <w:p w14:paraId="7B46A342"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15</w:t>
            </w:r>
          </w:p>
          <w:p w14:paraId="5FF2121C"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16</w:t>
            </w:r>
          </w:p>
          <w:p w14:paraId="64ADB52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17</w:t>
            </w:r>
          </w:p>
          <w:p w14:paraId="770C8CF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18</w:t>
            </w:r>
          </w:p>
          <w:p w14:paraId="37889EBF"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19</w:t>
            </w:r>
          </w:p>
          <w:p w14:paraId="0F3ED616"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20</w:t>
            </w:r>
          </w:p>
          <w:p w14:paraId="78A7D584"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21</w:t>
            </w:r>
          </w:p>
          <w:p w14:paraId="59B72CC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22</w:t>
            </w:r>
          </w:p>
          <w:p w14:paraId="633CAF1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23</w:t>
            </w:r>
          </w:p>
          <w:p w14:paraId="2A151FE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24</w:t>
            </w:r>
          </w:p>
          <w:p w14:paraId="0775BD02"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25</w:t>
            </w:r>
          </w:p>
          <w:p w14:paraId="4AE0B24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26</w:t>
            </w:r>
          </w:p>
          <w:p w14:paraId="2923D1E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27</w:t>
            </w:r>
          </w:p>
          <w:p w14:paraId="5E38D778"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28</w:t>
            </w:r>
          </w:p>
          <w:p w14:paraId="45AF122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29</w:t>
            </w:r>
          </w:p>
          <w:p w14:paraId="685829C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30</w:t>
            </w:r>
          </w:p>
          <w:p w14:paraId="194869D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31</w:t>
            </w:r>
          </w:p>
          <w:p w14:paraId="0A10A104"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32</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3AFDD65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Microsoft.AspNetCore.Builder</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3715ABA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Microsoft.AspNetCore.Hosting</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55677897"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Microsoft.Extensions.DependencyInjection</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7D8A1EE8"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Microsoft.Extensions.Hosting</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36D09342"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DB_Context.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AAE10E2"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02CA9A01"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Microsoft.Extensions.Configuration</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3182BB0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F4EE5B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w:t>
            </w:r>
            <w:proofErr w:type="spellEnd"/>
          </w:p>
          <w:p w14:paraId="10D0C32E"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33DC79A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Startup</w:t>
            </w:r>
          </w:p>
          <w:p w14:paraId="2C34C401"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F503240"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Startup(</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IConfiguration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configuration)</w:t>
            </w:r>
          </w:p>
          <w:p w14:paraId="42A4C3E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5FD2C8B"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 xml:space="preserve">Configuration =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configuration;</w:t>
            </w:r>
            <w:proofErr w:type="gramEnd"/>
          </w:p>
          <w:p w14:paraId="1CA2BB59"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9F9F98F"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IConfiguration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Configuration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w:t>
            </w:r>
          </w:p>
          <w:p w14:paraId="75E7AD93"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53FADD4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void</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ConfigureServices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IServiceCollection</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services)</w:t>
            </w:r>
          </w:p>
          <w:p w14:paraId="5A08F1B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42F0242"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services.AddDbContext</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&gt;(options =&gt;</w:t>
            </w:r>
          </w:p>
          <w:p w14:paraId="3A765799"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options.UseSqlServer</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(Configuration.GetConnectionString(</w:t>
            </w:r>
            <w:r w:rsidRPr="00A33383">
              <w:rPr>
                <w:rFonts w:ascii="Consolas" w:eastAsia="Times New Roman" w:hAnsi="Consolas" w:cs="Courier New"/>
                <w:color w:val="0000FF"/>
                <w:kern w:val="0"/>
                <w:sz w:val="26"/>
                <w:szCs w:val="26"/>
                <w:bdr w:val="none" w:sz="0" w:space="0" w:color="auto" w:frame="1"/>
                <w:lang w:eastAsia="en-IN"/>
                <w14:ligatures w14:val="none"/>
              </w:rPr>
              <w:t>"DefaultConnection"</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90B5635"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72F70FF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services.AddControllersWithViews</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0B2D237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5DB776C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6255BB77"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void</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Configure(</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IApplicationBuilder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app,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IWebHostEnvironment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env)</w:t>
            </w:r>
          </w:p>
          <w:p w14:paraId="0E059D0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865AC06"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8200"/>
                <w:kern w:val="0"/>
                <w:sz w:val="26"/>
                <w:szCs w:val="26"/>
                <w:bdr w:val="none" w:sz="0" w:space="0" w:color="auto" w:frame="1"/>
                <w:lang w:eastAsia="en-IN"/>
                <w14:ligatures w14:val="none"/>
              </w:rPr>
              <w:t>// ...</w:t>
            </w:r>
          </w:p>
          <w:p w14:paraId="3F85288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270FF1C"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73F7D23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570875C9"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lastRenderedPageBreak/>
        <w:t>Storing Database Connection String in “</w:t>
      </w:r>
      <w:proofErr w:type="spellStart"/>
      <w:proofErr w:type="gramStart"/>
      <w:r w:rsidRPr="00A33383">
        <w:rPr>
          <w:rFonts w:ascii="Lora" w:eastAsia="Times New Roman" w:hAnsi="Lora" w:cs="Times New Roman"/>
          <w:color w:val="2A2A2A"/>
          <w:kern w:val="0"/>
          <w:sz w:val="33"/>
          <w:szCs w:val="33"/>
          <w:lang w:eastAsia="en-IN"/>
          <w14:ligatures w14:val="none"/>
        </w:rPr>
        <w:t>appsettings.json</w:t>
      </w:r>
      <w:proofErr w:type="spellEnd"/>
      <w:proofErr w:type="gramEnd"/>
      <w:r w:rsidRPr="00A33383">
        <w:rPr>
          <w:rFonts w:ascii="Lora" w:eastAsia="Times New Roman" w:hAnsi="Lora" w:cs="Times New Roman"/>
          <w:color w:val="2A2A2A"/>
          <w:kern w:val="0"/>
          <w:sz w:val="33"/>
          <w:szCs w:val="33"/>
          <w:lang w:eastAsia="en-IN"/>
          <w14:ligatures w14:val="none"/>
        </w:rPr>
        <w:t>”</w:t>
      </w:r>
    </w:p>
    <w:p w14:paraId="7A9B87B8"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We will be storing the database connection string in the </w:t>
      </w:r>
      <w:proofErr w:type="spellStart"/>
      <w:r w:rsidRPr="00A33383">
        <w:rPr>
          <w:rFonts w:ascii="Lora" w:eastAsia="Times New Roman" w:hAnsi="Lora" w:cs="Times New Roman"/>
          <w:color w:val="2A2A2A"/>
          <w:kern w:val="0"/>
          <w:sz w:val="27"/>
          <w:szCs w:val="27"/>
          <w:shd w:val="clear" w:color="auto" w:fill="D9FCF1"/>
          <w:lang w:eastAsia="en-IN"/>
          <w14:ligatures w14:val="none"/>
        </w:rPr>
        <w:t>appsettings.json</w:t>
      </w:r>
      <w:proofErr w:type="spellEnd"/>
      <w:r w:rsidRPr="00A33383">
        <w:rPr>
          <w:rFonts w:ascii="Lora" w:eastAsia="Times New Roman" w:hAnsi="Lora" w:cs="Times New Roman"/>
          <w:color w:val="2A2A2A"/>
          <w:kern w:val="0"/>
          <w:sz w:val="27"/>
          <w:szCs w:val="27"/>
          <w:lang w:eastAsia="en-IN"/>
          <w14:ligatures w14:val="none"/>
        </w:rPr>
        <w:t xml:space="preserve"> file of the app. </w:t>
      </w: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add the </w:t>
      </w:r>
      <w:r w:rsidRPr="00A33383">
        <w:rPr>
          <w:rFonts w:ascii="Lora" w:eastAsia="Times New Roman" w:hAnsi="Lora" w:cs="Times New Roman"/>
          <w:b/>
          <w:bCs/>
          <w:color w:val="2A2A2A"/>
          <w:kern w:val="0"/>
          <w:sz w:val="27"/>
          <w:szCs w:val="27"/>
          <w:lang w:eastAsia="en-IN"/>
          <w14:ligatures w14:val="none"/>
        </w:rPr>
        <w:t>Database Connection String</w:t>
      </w:r>
      <w:r w:rsidRPr="00A33383">
        <w:rPr>
          <w:rFonts w:ascii="Lora" w:eastAsia="Times New Roman" w:hAnsi="Lora" w:cs="Times New Roman"/>
          <w:color w:val="2A2A2A"/>
          <w:kern w:val="0"/>
          <w:sz w:val="27"/>
          <w:szCs w:val="27"/>
          <w:lang w:eastAsia="en-IN"/>
          <w14:ligatures w14:val="none"/>
        </w:rPr>
        <w:t> to it as shown below.</w:t>
      </w:r>
    </w:p>
    <w:p w14:paraId="3BB286A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4AE52C75"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ConnectionStrings</w:t>
      </w:r>
      <w:proofErr w:type="spellEnd"/>
      <w:r w:rsidRPr="00A33383">
        <w:rPr>
          <w:rFonts w:ascii="inherit" w:eastAsia="Times New Roman" w:hAnsi="inherit" w:cs="Courier New"/>
          <w:color w:val="B9BDB6"/>
          <w:kern w:val="0"/>
          <w:sz w:val="20"/>
          <w:szCs w:val="20"/>
          <w:lang w:eastAsia="en-IN"/>
          <w14:ligatures w14:val="none"/>
        </w:rPr>
        <w:t>": {</w:t>
      </w:r>
    </w:p>
    <w:p w14:paraId="54E7524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DefaultConnection</w:t>
      </w:r>
      <w:proofErr w:type="spellEnd"/>
      <w:r w:rsidRPr="00A33383">
        <w:rPr>
          <w:rFonts w:ascii="inherit" w:eastAsia="Times New Roman" w:hAnsi="inherit" w:cs="Courier New"/>
          <w:color w:val="B9BDB6"/>
          <w:kern w:val="0"/>
          <w:sz w:val="20"/>
          <w:szCs w:val="20"/>
          <w:lang w:eastAsia="en-IN"/>
          <w14:ligatures w14:val="none"/>
        </w:rPr>
        <w:t>": "Server=</w:t>
      </w:r>
      <w:proofErr w:type="spellStart"/>
      <w:proofErr w:type="gramStart"/>
      <w:r w:rsidRPr="00A33383">
        <w:rPr>
          <w:rFonts w:ascii="inherit" w:eastAsia="Times New Roman" w:hAnsi="inherit" w:cs="Courier New"/>
          <w:color w:val="B9BDB6"/>
          <w:kern w:val="0"/>
          <w:sz w:val="20"/>
          <w:szCs w:val="20"/>
          <w:lang w:eastAsia="en-IN"/>
          <w14:ligatures w14:val="none"/>
        </w:rPr>
        <w:t>vaio;Database</w:t>
      </w:r>
      <w:proofErr w:type="spellEnd"/>
      <w:proofErr w:type="gramEnd"/>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Company;Trusted_Connection</w:t>
      </w:r>
      <w:proofErr w:type="spellEnd"/>
      <w:r w:rsidRPr="00A33383">
        <w:rPr>
          <w:rFonts w:ascii="inherit" w:eastAsia="Times New Roman" w:hAnsi="inherit" w:cs="Courier New"/>
          <w:color w:val="B9BDB6"/>
          <w:kern w:val="0"/>
          <w:sz w:val="20"/>
          <w:szCs w:val="20"/>
          <w:lang w:eastAsia="en-IN"/>
          <w14:ligatures w14:val="none"/>
        </w:rPr>
        <w:t>=True;"</w:t>
      </w:r>
    </w:p>
    <w:p w14:paraId="494C5C7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1183FF9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0FF062AD" w14:textId="77777777" w:rsidR="00A33383" w:rsidRPr="00A33383" w:rsidRDefault="00A33383" w:rsidP="00A33383">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A33383">
        <w:rPr>
          <w:rFonts w:ascii="Lora" w:eastAsia="Times New Roman" w:hAnsi="Lora" w:cs="Times New Roman"/>
          <w:color w:val="2A2A2A"/>
          <w:kern w:val="0"/>
          <w:sz w:val="33"/>
          <w:szCs w:val="33"/>
          <w:lang w:eastAsia="en-IN"/>
          <w14:ligatures w14:val="none"/>
        </w:rPr>
        <w:t>Running EF Core Migrations</w:t>
      </w:r>
    </w:p>
    <w:p w14:paraId="14064A23"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It’s time to run the Migrations </w:t>
      </w:r>
      <w:proofErr w:type="gramStart"/>
      <w:r w:rsidRPr="00A33383">
        <w:rPr>
          <w:rFonts w:ascii="Lora" w:eastAsia="Times New Roman" w:hAnsi="Lora" w:cs="Times New Roman"/>
          <w:color w:val="2A2A2A"/>
          <w:kern w:val="0"/>
          <w:sz w:val="27"/>
          <w:szCs w:val="27"/>
          <w:lang w:eastAsia="en-IN"/>
          <w14:ligatures w14:val="none"/>
        </w:rPr>
        <w:t>in order to</w:t>
      </w:r>
      <w:proofErr w:type="gramEnd"/>
      <w:r w:rsidRPr="00A33383">
        <w:rPr>
          <w:rFonts w:ascii="Lora" w:eastAsia="Times New Roman" w:hAnsi="Lora" w:cs="Times New Roman"/>
          <w:color w:val="2A2A2A"/>
          <w:kern w:val="0"/>
          <w:sz w:val="27"/>
          <w:szCs w:val="27"/>
          <w:lang w:eastAsia="en-IN"/>
          <w14:ligatures w14:val="none"/>
        </w:rPr>
        <w:t xml:space="preserve"> create the database from the entity classes. Before that make sure you have the package “</w:t>
      </w:r>
      <w:proofErr w:type="spellStart"/>
      <w:proofErr w:type="gramStart"/>
      <w:r w:rsidRPr="00A33383">
        <w:rPr>
          <w:rFonts w:ascii="Lora" w:eastAsia="Times New Roman" w:hAnsi="Lora" w:cs="Times New Roman"/>
          <w:color w:val="2A2A2A"/>
          <w:kern w:val="0"/>
          <w:sz w:val="27"/>
          <w:szCs w:val="27"/>
          <w:lang w:eastAsia="en-IN"/>
          <w14:ligatures w14:val="none"/>
        </w:rPr>
        <w:t>Microsoft.EntityFrameworkCore.Tools</w:t>
      </w:r>
      <w:proofErr w:type="spellEnd"/>
      <w:proofErr w:type="gramEnd"/>
      <w:r w:rsidRPr="00A33383">
        <w:rPr>
          <w:rFonts w:ascii="Lora" w:eastAsia="Times New Roman" w:hAnsi="Lora" w:cs="Times New Roman"/>
          <w:color w:val="2A2A2A"/>
          <w:kern w:val="0"/>
          <w:sz w:val="27"/>
          <w:szCs w:val="27"/>
          <w:lang w:eastAsia="en-IN"/>
          <w14:ligatures w14:val="none"/>
        </w:rPr>
        <w:t>” installed in your project.</w:t>
      </w:r>
    </w:p>
    <w:p w14:paraId="5056D889"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On the </w:t>
      </w:r>
      <w:r w:rsidRPr="00A33383">
        <w:rPr>
          <w:rFonts w:ascii="Lora" w:eastAsia="Times New Roman" w:hAnsi="Lora" w:cs="Times New Roman"/>
          <w:color w:val="2A2A2A"/>
          <w:kern w:val="0"/>
          <w:sz w:val="27"/>
          <w:szCs w:val="27"/>
          <w:shd w:val="clear" w:color="auto" w:fill="D9FCF1"/>
          <w:lang w:eastAsia="en-IN"/>
          <w14:ligatures w14:val="none"/>
        </w:rPr>
        <w:t>Package Manager Console</w:t>
      </w:r>
      <w:r w:rsidRPr="00A33383">
        <w:rPr>
          <w:rFonts w:ascii="Lora" w:eastAsia="Times New Roman" w:hAnsi="Lora" w:cs="Times New Roman"/>
          <w:color w:val="2A2A2A"/>
          <w:kern w:val="0"/>
          <w:sz w:val="27"/>
          <w:szCs w:val="27"/>
          <w:lang w:eastAsia="en-IN"/>
          <w14:ligatures w14:val="none"/>
        </w:rPr>
        <w:t> window run these 2 commands one by one:</w:t>
      </w:r>
    </w:p>
    <w:p w14:paraId="2EBDE5F9"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321AA417" wp14:editId="4315CDD6">
            <wp:extent cx="135255" cy="135255"/>
            <wp:effectExtent l="0" t="0" r="0" b="0"/>
            <wp:docPr id="257" name="Picture 6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62C5201"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1. </w:t>
      </w:r>
      <w:r w:rsidRPr="00A33383">
        <w:rPr>
          <w:rFonts w:ascii="Lora" w:eastAsia="Times New Roman" w:hAnsi="Lora" w:cs="Times New Roman"/>
          <w:color w:val="2A2A2A"/>
          <w:kern w:val="0"/>
          <w:sz w:val="27"/>
          <w:szCs w:val="27"/>
          <w:u w:val="single"/>
          <w:lang w:eastAsia="en-IN"/>
          <w14:ligatures w14:val="none"/>
        </w:rPr>
        <w:t>Add Migration Command</w:t>
      </w:r>
    </w:p>
    <w:p w14:paraId="2D52D45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PM&gt; add-migration Migration1</w:t>
      </w:r>
    </w:p>
    <w:p w14:paraId="5DA80D1A"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After this command is </w:t>
      </w:r>
      <w:proofErr w:type="gramStart"/>
      <w:r w:rsidRPr="00A33383">
        <w:rPr>
          <w:rFonts w:ascii="Lora" w:eastAsia="Times New Roman" w:hAnsi="Lora" w:cs="Times New Roman"/>
          <w:color w:val="2A2A2A"/>
          <w:kern w:val="0"/>
          <w:sz w:val="27"/>
          <w:szCs w:val="27"/>
          <w:lang w:eastAsia="en-IN"/>
          <w14:ligatures w14:val="none"/>
        </w:rPr>
        <w:t>executed</w:t>
      </w:r>
      <w:proofErr w:type="gramEnd"/>
      <w:r w:rsidRPr="00A33383">
        <w:rPr>
          <w:rFonts w:ascii="Lora" w:eastAsia="Times New Roman" w:hAnsi="Lora" w:cs="Times New Roman"/>
          <w:color w:val="2A2A2A"/>
          <w:kern w:val="0"/>
          <w:sz w:val="27"/>
          <w:szCs w:val="27"/>
          <w:lang w:eastAsia="en-IN"/>
          <w14:ligatures w14:val="none"/>
        </w:rPr>
        <w:t xml:space="preserve"> we will find a new folder called </w:t>
      </w:r>
      <w:r w:rsidRPr="00A33383">
        <w:rPr>
          <w:rFonts w:ascii="Lora" w:eastAsia="Times New Roman" w:hAnsi="Lora" w:cs="Times New Roman"/>
          <w:color w:val="2A2A2A"/>
          <w:kern w:val="0"/>
          <w:sz w:val="27"/>
          <w:szCs w:val="27"/>
          <w:shd w:val="clear" w:color="auto" w:fill="D9FCF1"/>
          <w:lang w:eastAsia="en-IN"/>
          <w14:ligatures w14:val="none"/>
        </w:rPr>
        <w:t>Migrations</w:t>
      </w:r>
      <w:r w:rsidRPr="00A33383">
        <w:rPr>
          <w:rFonts w:ascii="Lora" w:eastAsia="Times New Roman" w:hAnsi="Lora" w:cs="Times New Roman"/>
          <w:color w:val="2A2A2A"/>
          <w:kern w:val="0"/>
          <w:sz w:val="27"/>
          <w:szCs w:val="27"/>
          <w:lang w:eastAsia="en-IN"/>
          <w14:ligatures w14:val="none"/>
        </w:rPr>
        <w:t> is created in the project folder. Check the </w:t>
      </w:r>
      <w:r w:rsidRPr="00A33383">
        <w:rPr>
          <w:rFonts w:ascii="Lora" w:eastAsia="Times New Roman" w:hAnsi="Lora" w:cs="Times New Roman"/>
          <w:color w:val="2A2A2A"/>
          <w:kern w:val="0"/>
          <w:sz w:val="27"/>
          <w:szCs w:val="27"/>
          <w:u w:val="single"/>
          <w:lang w:eastAsia="en-IN"/>
          <w14:ligatures w14:val="none"/>
        </w:rPr>
        <w:t>Solution Explorer</w:t>
      </w:r>
      <w:r w:rsidRPr="00A33383">
        <w:rPr>
          <w:rFonts w:ascii="Lora" w:eastAsia="Times New Roman" w:hAnsi="Lora" w:cs="Times New Roman"/>
          <w:color w:val="2A2A2A"/>
          <w:kern w:val="0"/>
          <w:sz w:val="27"/>
          <w:szCs w:val="27"/>
          <w:lang w:eastAsia="en-IN"/>
          <w14:ligatures w14:val="none"/>
        </w:rPr>
        <w:t> in Visual studio to find 2 .cs files inside the </w:t>
      </w:r>
      <w:r w:rsidRPr="00A33383">
        <w:rPr>
          <w:rFonts w:ascii="Lora" w:eastAsia="Times New Roman" w:hAnsi="Lora" w:cs="Times New Roman"/>
          <w:color w:val="2A2A2A"/>
          <w:kern w:val="0"/>
          <w:sz w:val="27"/>
          <w:szCs w:val="27"/>
          <w:shd w:val="clear" w:color="auto" w:fill="D9FCF1"/>
          <w:lang w:eastAsia="en-IN"/>
          <w14:ligatures w14:val="none"/>
        </w:rPr>
        <w:t>Migrations</w:t>
      </w:r>
      <w:r w:rsidRPr="00A33383">
        <w:rPr>
          <w:rFonts w:ascii="Lora" w:eastAsia="Times New Roman" w:hAnsi="Lora" w:cs="Times New Roman"/>
          <w:color w:val="2A2A2A"/>
          <w:kern w:val="0"/>
          <w:sz w:val="27"/>
          <w:szCs w:val="27"/>
          <w:lang w:eastAsia="en-IN"/>
          <w14:ligatures w14:val="none"/>
        </w:rPr>
        <w:t> folder. We have shown this in the below image.</w:t>
      </w:r>
    </w:p>
    <w:p w14:paraId="130B8AF2"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36866F86" wp14:editId="5E7126EB">
                <wp:extent cx="304800" cy="304800"/>
                <wp:effectExtent l="0" t="0" r="0" b="0"/>
                <wp:docPr id="2096692772" name="AutoShape 258" descr="migrations folder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707D36" id="AutoShape 258" o:spid="_x0000_s1026" alt="migrations folder entity framework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DE19FD"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2. </w:t>
      </w:r>
      <w:r w:rsidRPr="00A33383">
        <w:rPr>
          <w:rFonts w:ascii="Lora" w:eastAsia="Times New Roman" w:hAnsi="Lora" w:cs="Times New Roman"/>
          <w:color w:val="2A2A2A"/>
          <w:kern w:val="0"/>
          <w:sz w:val="27"/>
          <w:szCs w:val="27"/>
          <w:u w:val="single"/>
          <w:lang w:eastAsia="en-IN"/>
          <w14:ligatures w14:val="none"/>
        </w:rPr>
        <w:t>Update Migration Command</w:t>
      </w:r>
    </w:p>
    <w:p w14:paraId="2F97E1F7"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Next run the below given command which will create the database from the migration files.</w:t>
      </w:r>
    </w:p>
    <w:p w14:paraId="70C49F8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PM&gt; Update-Database</w:t>
      </w:r>
    </w:p>
    <w:p w14:paraId="42285C2D"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Now check the SQL server where we will find the </w:t>
      </w:r>
      <w:r w:rsidRPr="00A33383">
        <w:rPr>
          <w:rFonts w:ascii="Lora" w:eastAsia="Times New Roman" w:hAnsi="Lora" w:cs="Times New Roman"/>
          <w:color w:val="2A2A2A"/>
          <w:kern w:val="0"/>
          <w:sz w:val="27"/>
          <w:szCs w:val="27"/>
          <w:shd w:val="clear" w:color="auto" w:fill="D9FCF1"/>
          <w:lang w:eastAsia="en-IN"/>
          <w14:ligatures w14:val="none"/>
        </w:rPr>
        <w:t>Company</w:t>
      </w:r>
      <w:r w:rsidRPr="00A33383">
        <w:rPr>
          <w:rFonts w:ascii="Lora" w:eastAsia="Times New Roman" w:hAnsi="Lora" w:cs="Times New Roman"/>
          <w:color w:val="2A2A2A"/>
          <w:kern w:val="0"/>
          <w:sz w:val="27"/>
          <w:szCs w:val="27"/>
          <w:lang w:eastAsia="en-IN"/>
          <w14:ligatures w14:val="none"/>
        </w:rPr>
        <w:t> database is created. We have shown this in the below image.</w:t>
      </w:r>
    </w:p>
    <w:p w14:paraId="2165004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35EEEAE6" wp14:editId="29B6581E">
                <wp:extent cx="304800" cy="304800"/>
                <wp:effectExtent l="0" t="0" r="0" b="0"/>
                <wp:docPr id="300775691" name="AutoShape 259" descr="database created by migrations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43207" id="AutoShape 259" o:spid="_x0000_s1026" alt="database created by migrations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C8FDD6"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A33383">
        <w:rPr>
          <w:rFonts w:ascii="Lora" w:eastAsia="Times New Roman" w:hAnsi="Lora" w:cs="Times New Roman"/>
          <w:color w:val="0288D1"/>
          <w:kern w:val="0"/>
          <w:sz w:val="27"/>
          <w:szCs w:val="27"/>
          <w:lang w:eastAsia="en-IN"/>
          <w14:ligatures w14:val="none"/>
        </w:rPr>
        <w:lastRenderedPageBreak/>
        <w:t>We have only introduced EF Core Migrations. In fact there are lots of Migration commands which are covered in a separate article, check it – </w:t>
      </w:r>
      <w:hyperlink r:id="rId55" w:history="1">
        <w:r w:rsidRPr="00A33383">
          <w:rPr>
            <w:rFonts w:ascii="Lora" w:eastAsia="Times New Roman" w:hAnsi="Lora" w:cs="Times New Roman"/>
            <w:color w:val="C72730"/>
            <w:kern w:val="0"/>
            <w:sz w:val="27"/>
            <w:szCs w:val="27"/>
            <w:u w:val="single"/>
            <w:lang w:eastAsia="en-IN"/>
            <w14:ligatures w14:val="none"/>
          </w:rPr>
          <w:t>Migrations in Entity Framework Core</w:t>
        </w:r>
      </w:hyperlink>
    </w:p>
    <w:p w14:paraId="4BBEC43F" w14:textId="77777777" w:rsidR="00A33383" w:rsidRPr="00A33383" w:rsidRDefault="00A33383" w:rsidP="00A33383">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proofErr w:type="spellStart"/>
      <w:r w:rsidRPr="00A33383">
        <w:rPr>
          <w:rFonts w:ascii="Lora" w:eastAsia="Times New Roman" w:hAnsi="Lora" w:cs="Times New Roman"/>
          <w:color w:val="242424"/>
          <w:kern w:val="0"/>
          <w:sz w:val="30"/>
          <w:szCs w:val="30"/>
          <w:lang w:eastAsia="en-IN"/>
          <w14:ligatures w14:val="none"/>
        </w:rPr>
        <w:t>DbContext</w:t>
      </w:r>
      <w:proofErr w:type="spellEnd"/>
      <w:r w:rsidRPr="00A33383">
        <w:rPr>
          <w:rFonts w:ascii="Lora" w:eastAsia="Times New Roman" w:hAnsi="Lora" w:cs="Times New Roman"/>
          <w:color w:val="242424"/>
          <w:kern w:val="0"/>
          <w:sz w:val="30"/>
          <w:szCs w:val="30"/>
          <w:lang w:eastAsia="en-IN"/>
          <w14:ligatures w14:val="none"/>
        </w:rPr>
        <w:t xml:space="preserve"> Methods</w:t>
      </w:r>
    </w:p>
    <w:p w14:paraId="707B85FE"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Some important methods of </w:t>
      </w:r>
      <w:r w:rsidRPr="00A33383">
        <w:rPr>
          <w:rFonts w:ascii="Lora" w:eastAsia="Times New Roman" w:hAnsi="Lora" w:cs="Times New Roman"/>
          <w:b/>
          <w:bCs/>
          <w:color w:val="2A2A2A"/>
          <w:kern w:val="0"/>
          <w:sz w:val="27"/>
          <w:szCs w:val="27"/>
          <w:lang w:eastAsia="en-IN"/>
          <w14:ligatures w14:val="none"/>
        </w:rPr>
        <w:t xml:space="preserve">Entity Framework Core </w:t>
      </w:r>
      <w:proofErr w:type="spellStart"/>
      <w:r w:rsidRPr="00A33383">
        <w:rPr>
          <w:rFonts w:ascii="Lora" w:eastAsia="Times New Roman" w:hAnsi="Lora" w:cs="Times New Roman"/>
          <w:b/>
          <w:bCs/>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class are.</w:t>
      </w:r>
    </w:p>
    <w:tbl>
      <w:tblPr>
        <w:tblW w:w="15177" w:type="dxa"/>
        <w:tblCellMar>
          <w:top w:w="15" w:type="dxa"/>
          <w:left w:w="15" w:type="dxa"/>
          <w:bottom w:w="15" w:type="dxa"/>
          <w:right w:w="15" w:type="dxa"/>
        </w:tblCellMar>
        <w:tblLook w:val="04A0" w:firstRow="1" w:lastRow="0" w:firstColumn="1" w:lastColumn="0" w:noHBand="0" w:noVBand="1"/>
      </w:tblPr>
      <w:tblGrid>
        <w:gridCol w:w="1659"/>
        <w:gridCol w:w="13518"/>
      </w:tblGrid>
      <w:tr w:rsidR="00A33383" w:rsidRPr="00A33383" w14:paraId="6ED348C5" w14:textId="77777777" w:rsidTr="00A33383">
        <w:trPr>
          <w:tblHeader/>
        </w:trPr>
        <w:tc>
          <w:tcPr>
            <w:tcW w:w="0" w:type="auto"/>
            <w:tcBorders>
              <w:top w:val="single" w:sz="2" w:space="0" w:color="auto"/>
              <w:left w:val="single" w:sz="6" w:space="0" w:color="auto"/>
              <w:right w:val="single" w:sz="6" w:space="0" w:color="auto"/>
            </w:tcBorders>
            <w:vAlign w:val="center"/>
            <w:hideMark/>
          </w:tcPr>
          <w:p w14:paraId="4DD04AB2" w14:textId="77777777" w:rsidR="00A33383" w:rsidRPr="00A33383" w:rsidRDefault="00A33383" w:rsidP="00A33383">
            <w:pPr>
              <w:spacing w:after="0" w:line="240" w:lineRule="auto"/>
              <w:jc w:val="center"/>
              <w:rPr>
                <w:rFonts w:ascii="Times New Roman" w:eastAsia="Times New Roman" w:hAnsi="Times New Roman" w:cs="Times New Roman"/>
                <w:b/>
                <w:bCs/>
                <w:color w:val="000000"/>
                <w:kern w:val="0"/>
                <w:lang w:eastAsia="en-IN"/>
                <w14:ligatures w14:val="none"/>
              </w:rPr>
            </w:pPr>
            <w:r w:rsidRPr="00A33383">
              <w:rPr>
                <w:rFonts w:ascii="Times New Roman" w:eastAsia="Times New Roman" w:hAnsi="Times New Roman" w:cs="Times New Roman"/>
                <w:b/>
                <w:bCs/>
                <w:color w:val="000000"/>
                <w:kern w:val="0"/>
                <w:lang w:eastAsia="en-IN"/>
                <w14:ligatures w14:val="none"/>
              </w:rPr>
              <w:t>Method</w:t>
            </w:r>
          </w:p>
        </w:tc>
        <w:tc>
          <w:tcPr>
            <w:tcW w:w="0" w:type="auto"/>
            <w:tcBorders>
              <w:top w:val="single" w:sz="2" w:space="0" w:color="auto"/>
              <w:left w:val="single" w:sz="6" w:space="0" w:color="auto"/>
              <w:right w:val="single" w:sz="6" w:space="0" w:color="auto"/>
            </w:tcBorders>
            <w:vAlign w:val="center"/>
            <w:hideMark/>
          </w:tcPr>
          <w:p w14:paraId="4ACE7E62" w14:textId="77777777" w:rsidR="00A33383" w:rsidRPr="00A33383" w:rsidRDefault="00A33383" w:rsidP="00A33383">
            <w:pPr>
              <w:spacing w:after="0" w:line="240" w:lineRule="auto"/>
              <w:jc w:val="center"/>
              <w:rPr>
                <w:rFonts w:ascii="Times New Roman" w:eastAsia="Times New Roman" w:hAnsi="Times New Roman" w:cs="Times New Roman"/>
                <w:b/>
                <w:bCs/>
                <w:color w:val="000000"/>
                <w:kern w:val="0"/>
                <w:lang w:eastAsia="en-IN"/>
                <w14:ligatures w14:val="none"/>
              </w:rPr>
            </w:pPr>
            <w:r w:rsidRPr="00A33383">
              <w:rPr>
                <w:rFonts w:ascii="Times New Roman" w:eastAsia="Times New Roman" w:hAnsi="Times New Roman" w:cs="Times New Roman"/>
                <w:b/>
                <w:bCs/>
                <w:color w:val="000000"/>
                <w:kern w:val="0"/>
                <w:lang w:eastAsia="en-IN"/>
                <w14:ligatures w14:val="none"/>
              </w:rPr>
              <w:t>Description</w:t>
            </w:r>
          </w:p>
        </w:tc>
      </w:tr>
      <w:tr w:rsidR="00A33383" w:rsidRPr="00A33383" w14:paraId="36FC0EA2"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3A9B9F3C"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Add</w:t>
            </w:r>
          </w:p>
        </w:tc>
        <w:tc>
          <w:tcPr>
            <w:tcW w:w="0" w:type="auto"/>
            <w:tcBorders>
              <w:top w:val="single" w:sz="2" w:space="0" w:color="auto"/>
              <w:left w:val="single" w:sz="6" w:space="0" w:color="auto"/>
              <w:bottom w:val="single" w:sz="2" w:space="0" w:color="auto"/>
              <w:right w:val="single" w:sz="6" w:space="0" w:color="auto"/>
            </w:tcBorders>
            <w:vAlign w:val="center"/>
            <w:hideMark/>
          </w:tcPr>
          <w:p w14:paraId="7F388966"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Adds a new entity with Added state</w:t>
            </w:r>
          </w:p>
        </w:tc>
      </w:tr>
      <w:tr w:rsidR="00A33383" w:rsidRPr="00A33383" w14:paraId="3D20A40E"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7ECA2B00"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proofErr w:type="spellStart"/>
            <w:r w:rsidRPr="00A33383">
              <w:rPr>
                <w:rFonts w:ascii="Times New Roman" w:eastAsia="Times New Roman" w:hAnsi="Times New Roman" w:cs="Times New Roman"/>
                <w:color w:val="212529"/>
                <w:kern w:val="0"/>
                <w:lang w:eastAsia="en-IN"/>
                <w14:ligatures w14:val="none"/>
              </w:rPr>
              <w:t>AddRange</w:t>
            </w:r>
            <w:proofErr w:type="spellEnd"/>
          </w:p>
        </w:tc>
        <w:tc>
          <w:tcPr>
            <w:tcW w:w="0" w:type="auto"/>
            <w:tcBorders>
              <w:top w:val="single" w:sz="2" w:space="0" w:color="auto"/>
              <w:left w:val="single" w:sz="6" w:space="0" w:color="auto"/>
              <w:bottom w:val="single" w:sz="2" w:space="0" w:color="auto"/>
              <w:right w:val="single" w:sz="6" w:space="0" w:color="auto"/>
            </w:tcBorders>
            <w:vAlign w:val="center"/>
            <w:hideMark/>
          </w:tcPr>
          <w:p w14:paraId="2CE08A26"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Adds a collection of new entities with Added state</w:t>
            </w:r>
          </w:p>
        </w:tc>
      </w:tr>
      <w:tr w:rsidR="00A33383" w:rsidRPr="00A33383" w14:paraId="44506DDE"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2842752B"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w:t>
            </w:r>
          </w:p>
        </w:tc>
        <w:tc>
          <w:tcPr>
            <w:tcW w:w="0" w:type="auto"/>
            <w:tcBorders>
              <w:top w:val="single" w:sz="2" w:space="0" w:color="auto"/>
              <w:left w:val="single" w:sz="6" w:space="0" w:color="auto"/>
              <w:bottom w:val="single" w:sz="2" w:space="0" w:color="auto"/>
              <w:right w:val="single" w:sz="6" w:space="0" w:color="auto"/>
            </w:tcBorders>
            <w:vAlign w:val="center"/>
            <w:hideMark/>
          </w:tcPr>
          <w:p w14:paraId="1895C26C"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a new or existing entity with Unchanged state</w:t>
            </w:r>
          </w:p>
        </w:tc>
      </w:tr>
      <w:tr w:rsidR="00A33383" w:rsidRPr="00A33383" w14:paraId="5972F996"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5C93C62C"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proofErr w:type="spellStart"/>
            <w:r w:rsidRPr="00A33383">
              <w:rPr>
                <w:rFonts w:ascii="Times New Roman" w:eastAsia="Times New Roman" w:hAnsi="Times New Roman" w:cs="Times New Roman"/>
                <w:color w:val="212529"/>
                <w:kern w:val="0"/>
                <w:lang w:eastAsia="en-IN"/>
                <w14:ligatures w14:val="none"/>
              </w:rPr>
              <w:t>AttachRange</w:t>
            </w:r>
            <w:proofErr w:type="spellEnd"/>
          </w:p>
        </w:tc>
        <w:tc>
          <w:tcPr>
            <w:tcW w:w="0" w:type="auto"/>
            <w:tcBorders>
              <w:top w:val="single" w:sz="2" w:space="0" w:color="auto"/>
              <w:left w:val="single" w:sz="6" w:space="0" w:color="auto"/>
              <w:bottom w:val="single" w:sz="2" w:space="0" w:color="auto"/>
              <w:right w:val="single" w:sz="6" w:space="0" w:color="auto"/>
            </w:tcBorders>
            <w:vAlign w:val="center"/>
            <w:hideMark/>
          </w:tcPr>
          <w:p w14:paraId="2C266EBC"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a collection of new or existing entity with Unchanged state</w:t>
            </w:r>
          </w:p>
        </w:tc>
      </w:tr>
      <w:tr w:rsidR="00A33383" w:rsidRPr="00A33383" w14:paraId="6F1DD963"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2ADDE0C9"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Remove</w:t>
            </w:r>
          </w:p>
        </w:tc>
        <w:tc>
          <w:tcPr>
            <w:tcW w:w="0" w:type="auto"/>
            <w:tcBorders>
              <w:top w:val="single" w:sz="2" w:space="0" w:color="auto"/>
              <w:left w:val="single" w:sz="6" w:space="0" w:color="auto"/>
              <w:bottom w:val="single" w:sz="2" w:space="0" w:color="auto"/>
              <w:right w:val="single" w:sz="6" w:space="0" w:color="auto"/>
            </w:tcBorders>
            <w:vAlign w:val="center"/>
            <w:hideMark/>
          </w:tcPr>
          <w:p w14:paraId="1D054B13"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an entity with Deleted state</w:t>
            </w:r>
          </w:p>
        </w:tc>
      </w:tr>
      <w:tr w:rsidR="00A33383" w:rsidRPr="00A33383" w14:paraId="5E5A7248"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6729A1B9"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proofErr w:type="spellStart"/>
            <w:r w:rsidRPr="00A33383">
              <w:rPr>
                <w:rFonts w:ascii="Times New Roman" w:eastAsia="Times New Roman" w:hAnsi="Times New Roman" w:cs="Times New Roman"/>
                <w:color w:val="212529"/>
                <w:kern w:val="0"/>
                <w:lang w:eastAsia="en-IN"/>
                <w14:ligatures w14:val="none"/>
              </w:rPr>
              <w:t>RemoveRange</w:t>
            </w:r>
            <w:proofErr w:type="spellEnd"/>
          </w:p>
        </w:tc>
        <w:tc>
          <w:tcPr>
            <w:tcW w:w="0" w:type="auto"/>
            <w:tcBorders>
              <w:top w:val="single" w:sz="2" w:space="0" w:color="auto"/>
              <w:left w:val="single" w:sz="6" w:space="0" w:color="auto"/>
              <w:bottom w:val="single" w:sz="2" w:space="0" w:color="auto"/>
              <w:right w:val="single" w:sz="6" w:space="0" w:color="auto"/>
            </w:tcBorders>
            <w:vAlign w:val="center"/>
            <w:hideMark/>
          </w:tcPr>
          <w:p w14:paraId="432E32AA"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a collection of entities with Deleted state</w:t>
            </w:r>
          </w:p>
        </w:tc>
      </w:tr>
      <w:tr w:rsidR="00A33383" w:rsidRPr="00A33383" w14:paraId="1F28E8F9"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4EDF1BC8"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Update</w:t>
            </w:r>
          </w:p>
        </w:tc>
        <w:tc>
          <w:tcPr>
            <w:tcW w:w="0" w:type="auto"/>
            <w:tcBorders>
              <w:top w:val="single" w:sz="2" w:space="0" w:color="auto"/>
              <w:left w:val="single" w:sz="6" w:space="0" w:color="auto"/>
              <w:bottom w:val="single" w:sz="2" w:space="0" w:color="auto"/>
              <w:right w:val="single" w:sz="6" w:space="0" w:color="auto"/>
            </w:tcBorders>
            <w:vAlign w:val="center"/>
            <w:hideMark/>
          </w:tcPr>
          <w:p w14:paraId="6039A983"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disconnected entity with Modified state</w:t>
            </w:r>
          </w:p>
        </w:tc>
      </w:tr>
      <w:tr w:rsidR="00A33383" w:rsidRPr="00A33383" w14:paraId="7BF544EF"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7F7E5EE3"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proofErr w:type="spellStart"/>
            <w:r w:rsidRPr="00A33383">
              <w:rPr>
                <w:rFonts w:ascii="Times New Roman" w:eastAsia="Times New Roman" w:hAnsi="Times New Roman" w:cs="Times New Roman"/>
                <w:color w:val="212529"/>
                <w:kern w:val="0"/>
                <w:lang w:eastAsia="en-IN"/>
                <w14:ligatures w14:val="none"/>
              </w:rPr>
              <w:t>UpdateRange</w:t>
            </w:r>
            <w:proofErr w:type="spellEnd"/>
          </w:p>
        </w:tc>
        <w:tc>
          <w:tcPr>
            <w:tcW w:w="0" w:type="auto"/>
            <w:tcBorders>
              <w:top w:val="single" w:sz="2" w:space="0" w:color="auto"/>
              <w:left w:val="single" w:sz="6" w:space="0" w:color="auto"/>
              <w:bottom w:val="single" w:sz="2" w:space="0" w:color="auto"/>
              <w:right w:val="single" w:sz="6" w:space="0" w:color="auto"/>
            </w:tcBorders>
            <w:vAlign w:val="center"/>
            <w:hideMark/>
          </w:tcPr>
          <w:p w14:paraId="2E0B20C7"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Attaches collection of disconnected entity with Modified state</w:t>
            </w:r>
          </w:p>
        </w:tc>
      </w:tr>
      <w:tr w:rsidR="00A33383" w:rsidRPr="00A33383" w14:paraId="00DFF48B" w14:textId="77777777" w:rsidTr="00A33383">
        <w:tc>
          <w:tcPr>
            <w:tcW w:w="0" w:type="auto"/>
            <w:tcBorders>
              <w:top w:val="single" w:sz="2" w:space="0" w:color="auto"/>
              <w:left w:val="single" w:sz="6" w:space="0" w:color="auto"/>
              <w:bottom w:val="single" w:sz="2" w:space="0" w:color="auto"/>
              <w:right w:val="single" w:sz="6" w:space="0" w:color="auto"/>
            </w:tcBorders>
            <w:vAlign w:val="center"/>
            <w:hideMark/>
          </w:tcPr>
          <w:p w14:paraId="0B629271"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proofErr w:type="spellStart"/>
            <w:r w:rsidRPr="00A33383">
              <w:rPr>
                <w:rFonts w:ascii="Times New Roman" w:eastAsia="Times New Roman" w:hAnsi="Times New Roman" w:cs="Times New Roman"/>
                <w:color w:val="212529"/>
                <w:kern w:val="0"/>
                <w:lang w:eastAsia="en-IN"/>
                <w14:ligatures w14:val="none"/>
              </w:rPr>
              <w:t>SaveChanges</w:t>
            </w:r>
            <w:proofErr w:type="spellEnd"/>
          </w:p>
        </w:tc>
        <w:tc>
          <w:tcPr>
            <w:tcW w:w="0" w:type="auto"/>
            <w:tcBorders>
              <w:top w:val="single" w:sz="2" w:space="0" w:color="auto"/>
              <w:left w:val="single" w:sz="6" w:space="0" w:color="auto"/>
              <w:bottom w:val="single" w:sz="2" w:space="0" w:color="auto"/>
              <w:right w:val="single" w:sz="6" w:space="0" w:color="auto"/>
            </w:tcBorders>
            <w:vAlign w:val="center"/>
            <w:hideMark/>
          </w:tcPr>
          <w:p w14:paraId="5F98B837" w14:textId="77777777" w:rsidR="00A33383" w:rsidRPr="00A33383" w:rsidRDefault="00A33383" w:rsidP="00A33383">
            <w:pPr>
              <w:spacing w:after="0" w:line="240" w:lineRule="auto"/>
              <w:rPr>
                <w:rFonts w:ascii="Times New Roman" w:eastAsia="Times New Roman" w:hAnsi="Times New Roman" w:cs="Times New Roman"/>
                <w:color w:val="212529"/>
                <w:kern w:val="0"/>
                <w:lang w:eastAsia="en-IN"/>
                <w14:ligatures w14:val="none"/>
              </w:rPr>
            </w:pPr>
            <w:r w:rsidRPr="00A33383">
              <w:rPr>
                <w:rFonts w:ascii="Times New Roman" w:eastAsia="Times New Roman" w:hAnsi="Times New Roman" w:cs="Times New Roman"/>
                <w:color w:val="212529"/>
                <w:kern w:val="0"/>
                <w:lang w:eastAsia="en-IN"/>
                <w14:ligatures w14:val="none"/>
              </w:rPr>
              <w:t>Execute INSERT, UPDATE or DELETE command to the database for the entities with Added, Modified or Deleted state.</w:t>
            </w:r>
          </w:p>
        </w:tc>
      </w:tr>
    </w:tbl>
    <w:p w14:paraId="2AB534D1"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Testing</w:t>
      </w:r>
    </w:p>
    <w:p w14:paraId="04B7F1E0"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Now it’s time to test if everything is working correctly or not. So let us insert a record into the database through Entity Framework Core. </w:t>
      </w: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add the below given code to the </w:t>
      </w:r>
      <w:proofErr w:type="spellStart"/>
      <w:r w:rsidRPr="00A33383">
        <w:rPr>
          <w:rFonts w:ascii="Lora" w:eastAsia="Times New Roman" w:hAnsi="Lora" w:cs="Times New Roman"/>
          <w:color w:val="2A2A2A"/>
          <w:kern w:val="0"/>
          <w:sz w:val="27"/>
          <w:szCs w:val="27"/>
          <w:shd w:val="clear" w:color="auto" w:fill="D9FCF1"/>
          <w:lang w:eastAsia="en-IN"/>
          <w14:ligatures w14:val="none"/>
        </w:rPr>
        <w:t>HomeController.cs</w:t>
      </w:r>
      <w:proofErr w:type="spellEnd"/>
      <w:r w:rsidRPr="00A33383">
        <w:rPr>
          <w:rFonts w:ascii="Lora" w:eastAsia="Times New Roman" w:hAnsi="Lora" w:cs="Times New Roman"/>
          <w:color w:val="2A2A2A"/>
          <w:kern w:val="0"/>
          <w:sz w:val="27"/>
          <w:szCs w:val="27"/>
          <w:lang w:eastAsia="en-IN"/>
          <w14:ligatures w14:val="none"/>
        </w:rPr>
        <w:t> file.</w:t>
      </w:r>
    </w:p>
    <w:tbl>
      <w:tblPr>
        <w:tblW w:w="14667" w:type="dxa"/>
        <w:tblCellMar>
          <w:left w:w="0" w:type="dxa"/>
          <w:right w:w="0" w:type="dxa"/>
        </w:tblCellMar>
        <w:tblLook w:val="04A0" w:firstRow="1" w:lastRow="0" w:firstColumn="1" w:lastColumn="0" w:noHBand="0" w:noVBand="1"/>
      </w:tblPr>
      <w:tblGrid>
        <w:gridCol w:w="272"/>
        <w:gridCol w:w="14395"/>
      </w:tblGrid>
      <w:tr w:rsidR="00A33383" w:rsidRPr="00A33383" w14:paraId="5A7D96B3" w14:textId="77777777" w:rsidTr="00A33383">
        <w:tc>
          <w:tcPr>
            <w:tcW w:w="6" w:type="dxa"/>
            <w:tcBorders>
              <w:top w:val="nil"/>
              <w:left w:val="nil"/>
              <w:bottom w:val="nil"/>
              <w:right w:val="nil"/>
            </w:tcBorders>
            <w:vAlign w:val="bottom"/>
            <w:hideMark/>
          </w:tcPr>
          <w:p w14:paraId="1FC6C2FB"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w:t>
            </w:r>
          </w:p>
          <w:p w14:paraId="2732D38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w:t>
            </w:r>
          </w:p>
          <w:p w14:paraId="63EA27B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3</w:t>
            </w:r>
          </w:p>
          <w:p w14:paraId="2903749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4</w:t>
            </w:r>
          </w:p>
          <w:p w14:paraId="049D58E5"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5</w:t>
            </w:r>
          </w:p>
          <w:p w14:paraId="236802F7"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6</w:t>
            </w:r>
          </w:p>
          <w:p w14:paraId="684672ED"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7</w:t>
            </w:r>
          </w:p>
          <w:p w14:paraId="71B3ECF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8</w:t>
            </w:r>
          </w:p>
          <w:p w14:paraId="1E9613FA"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9</w:t>
            </w:r>
          </w:p>
          <w:p w14:paraId="7E890E4C"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10</w:t>
            </w:r>
          </w:p>
          <w:p w14:paraId="6AF66774"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11</w:t>
            </w:r>
          </w:p>
          <w:p w14:paraId="09EBB213"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12</w:t>
            </w:r>
          </w:p>
          <w:p w14:paraId="321B29CB"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13</w:t>
            </w:r>
          </w:p>
          <w:p w14:paraId="571F0EA3"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14</w:t>
            </w:r>
          </w:p>
          <w:p w14:paraId="5D815E67"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15</w:t>
            </w:r>
          </w:p>
          <w:p w14:paraId="470F716E"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16</w:t>
            </w:r>
          </w:p>
          <w:p w14:paraId="367F64E6"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17</w:t>
            </w:r>
          </w:p>
          <w:p w14:paraId="504EA086"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18</w:t>
            </w:r>
          </w:p>
          <w:p w14:paraId="73710DC4"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19</w:t>
            </w:r>
          </w:p>
          <w:p w14:paraId="532A1748"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20</w:t>
            </w:r>
          </w:p>
          <w:p w14:paraId="10CC0165"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21</w:t>
            </w:r>
          </w:p>
          <w:p w14:paraId="7D5E4A2B"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lastRenderedPageBreak/>
              <w:t>22</w:t>
            </w:r>
          </w:p>
          <w:p w14:paraId="25504298"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23</w:t>
            </w:r>
          </w:p>
          <w:p w14:paraId="13177526"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24</w:t>
            </w:r>
          </w:p>
          <w:p w14:paraId="05F5E190" w14:textId="77777777" w:rsidR="00A33383" w:rsidRPr="00A33383" w:rsidRDefault="00A33383" w:rsidP="00A33383">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A33383">
              <w:rPr>
                <w:rFonts w:ascii="Consolas" w:eastAsia="Times New Roman" w:hAnsi="Consolas" w:cs="Times New Roman"/>
                <w:color w:val="FFFFFF"/>
                <w:kern w:val="0"/>
                <w:lang w:eastAsia="en-IN"/>
                <w14:ligatures w14:val="none"/>
              </w:rPr>
              <w:t>25</w:t>
            </w:r>
          </w:p>
          <w:p w14:paraId="44DB11FA"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26</w:t>
            </w:r>
          </w:p>
          <w:p w14:paraId="234D744C" w14:textId="77777777" w:rsidR="00A33383" w:rsidRPr="00A33383" w:rsidRDefault="00A33383" w:rsidP="00A33383">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A33383">
              <w:rPr>
                <w:rFonts w:ascii="Consolas" w:eastAsia="Times New Roman" w:hAnsi="Consolas" w:cs="Times New Roman"/>
                <w:color w:val="AFAFAF"/>
                <w:kern w:val="0"/>
                <w:lang w:eastAsia="en-IN"/>
                <w14:ligatures w14:val="none"/>
              </w:rPr>
              <w:t>27</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6D733E3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927473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72E48E8D"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using</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gramEnd"/>
          </w:p>
          <w:p w14:paraId="453DBB9F"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6C539B1A"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b/>
                <w:bCs/>
                <w:color w:val="006699"/>
                <w:kern w:val="0"/>
                <w:sz w:val="26"/>
                <w:szCs w:val="26"/>
                <w:bdr w:val="none" w:sz="0" w:space="0" w:color="auto" w:frame="1"/>
                <w:lang w:eastAsia="en-IN"/>
                <w14:ligatures w14:val="none"/>
              </w:rPr>
              <w:t>namespace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5E72143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p w14:paraId="597DEE20"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b/>
                <w:bCs/>
                <w:color w:val="006699"/>
                <w:kern w:val="0"/>
                <w:sz w:val="26"/>
                <w:szCs w:val="26"/>
                <w:bdr w:val="none" w:sz="0" w:space="0" w:color="auto" w:frame="1"/>
                <w:lang w:eastAsia="en-IN"/>
                <w14:ligatures w14:val="none"/>
              </w:rPr>
              <w:t>class</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HomeController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4F25164B"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5CD51ED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private</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770C6DD9"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HomeController</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A33383">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cc)</w:t>
            </w:r>
          </w:p>
          <w:p w14:paraId="32DF1EEF"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34B28F77"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41369D80"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745061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5E07DBA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public</w:t>
            </w:r>
            <w:r w:rsidRPr="00A33383">
              <w:rPr>
                <w:rFonts w:ascii="Consolas" w:eastAsia="Times New Roman" w:hAnsi="Consolas" w:cs="Courier New"/>
                <w:color w:val="333333"/>
                <w:kern w:val="0"/>
                <w:sz w:val="26"/>
                <w:szCs w:val="26"/>
                <w:lang w:eastAsia="en-IN"/>
                <w14:ligatures w14:val="none"/>
              </w:rPr>
              <w:t xml:space="preserve">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Index(</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6E835995"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0108BE2"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var</w:t>
            </w:r>
            <w:r w:rsidRPr="00A33383">
              <w:rPr>
                <w:rFonts w:ascii="Consolas" w:eastAsia="Times New Roman" w:hAnsi="Consolas" w:cs="Courier New"/>
                <w:color w:val="333333"/>
                <w:kern w:val="0"/>
                <w:sz w:val="26"/>
                <w:szCs w:val="26"/>
                <w:lang w:eastAsia="en-IN"/>
                <w14:ligatures w14:val="none"/>
              </w:rPr>
              <w:t xml:space="preserve"> </w:t>
            </w:r>
            <w:r w:rsidRPr="00A33383">
              <w:rPr>
                <w:rFonts w:ascii="Consolas" w:eastAsia="Times New Roman" w:hAnsi="Consolas" w:cs="Courier New"/>
                <w:color w:val="000000"/>
                <w:kern w:val="0"/>
                <w:sz w:val="26"/>
                <w:szCs w:val="26"/>
                <w:bdr w:val="none" w:sz="0" w:space="0" w:color="auto" w:frame="1"/>
                <w:lang w:eastAsia="en-IN"/>
                <w14:ligatures w14:val="none"/>
              </w:rPr>
              <w:t xml:space="preserve">dept = </w:t>
            </w:r>
            <w:r w:rsidRPr="00A33383">
              <w:rPr>
                <w:rFonts w:ascii="Consolas" w:eastAsia="Times New Roman" w:hAnsi="Consolas" w:cs="Courier New"/>
                <w:b/>
                <w:bCs/>
                <w:color w:val="006699"/>
                <w:kern w:val="0"/>
                <w:sz w:val="26"/>
                <w:szCs w:val="26"/>
                <w:bdr w:val="none" w:sz="0" w:space="0" w:color="auto" w:frame="1"/>
                <w:lang w:eastAsia="en-IN"/>
                <w14:ligatures w14:val="none"/>
              </w:rPr>
              <w:t>new</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55D34686"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2545725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 xml:space="preserve">Name = </w:t>
            </w:r>
            <w:r w:rsidRPr="00A33383">
              <w:rPr>
                <w:rFonts w:ascii="Consolas" w:eastAsia="Times New Roman" w:hAnsi="Consolas" w:cs="Courier New"/>
                <w:color w:val="0000FF"/>
                <w:kern w:val="0"/>
                <w:sz w:val="26"/>
                <w:szCs w:val="26"/>
                <w:bdr w:val="none" w:sz="0" w:space="0" w:color="auto" w:frame="1"/>
                <w:lang w:eastAsia="en-IN"/>
                <w14:ligatures w14:val="none"/>
              </w:rPr>
              <w:t>"Designing"</w:t>
            </w:r>
          </w:p>
          <w:p w14:paraId="743FA65A"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lastRenderedPageBreak/>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48DDC07B"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context.Entry</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 xml:space="preserve">(dept).State = </w:t>
            </w:r>
            <w:proofErr w:type="spellStart"/>
            <w:r w:rsidRPr="00A33383">
              <w:rPr>
                <w:rFonts w:ascii="Consolas" w:eastAsia="Times New Roman" w:hAnsi="Consolas" w:cs="Courier New"/>
                <w:color w:val="000000"/>
                <w:kern w:val="0"/>
                <w:sz w:val="26"/>
                <w:szCs w:val="26"/>
                <w:bdr w:val="none" w:sz="0" w:space="0" w:color="auto" w:frame="1"/>
                <w:lang w:eastAsia="en-IN"/>
                <w14:ligatures w14:val="none"/>
              </w:rPr>
              <w:t>EntityState.Added</w:t>
            </w:r>
            <w:proofErr w:type="spellEnd"/>
            <w:r w:rsidRPr="00A33383">
              <w:rPr>
                <w:rFonts w:ascii="Consolas" w:eastAsia="Times New Roman" w:hAnsi="Consolas" w:cs="Courier New"/>
                <w:color w:val="000000"/>
                <w:kern w:val="0"/>
                <w:sz w:val="26"/>
                <w:szCs w:val="26"/>
                <w:bdr w:val="none" w:sz="0" w:space="0" w:color="auto" w:frame="1"/>
                <w:lang w:eastAsia="en-IN"/>
                <w14:ligatures w14:val="none"/>
              </w:rPr>
              <w:t>;</w:t>
            </w:r>
          </w:p>
          <w:p w14:paraId="7E2E1D33"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context.SaveChanges</w:t>
            </w:r>
            <w:proofErr w:type="spellEnd"/>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4A232AA8"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333333"/>
                <w:kern w:val="0"/>
                <w:sz w:val="26"/>
                <w:szCs w:val="26"/>
                <w:lang w:eastAsia="en-IN"/>
                <w14:ligatures w14:val="none"/>
              </w:rPr>
              <w:t> </w:t>
            </w:r>
          </w:p>
          <w:p w14:paraId="4228560F"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b/>
                <w:bCs/>
                <w:color w:val="006699"/>
                <w:kern w:val="0"/>
                <w:sz w:val="26"/>
                <w:szCs w:val="26"/>
                <w:bdr w:val="none" w:sz="0" w:space="0" w:color="auto" w:frame="1"/>
                <w:lang w:eastAsia="en-IN"/>
                <w14:ligatures w14:val="none"/>
              </w:rPr>
              <w:t>return</w:t>
            </w:r>
            <w:r w:rsidRPr="00A33383">
              <w:rPr>
                <w:rFonts w:ascii="Consolas" w:eastAsia="Times New Roman" w:hAnsi="Consolas" w:cs="Courier New"/>
                <w:color w:val="333333"/>
                <w:kern w:val="0"/>
                <w:sz w:val="26"/>
                <w:szCs w:val="26"/>
                <w:lang w:eastAsia="en-IN"/>
                <w14:ligatures w14:val="none"/>
              </w:rPr>
              <w:t xml:space="preserve"> </w:t>
            </w:r>
            <w:proofErr w:type="gramStart"/>
            <w:r w:rsidRPr="00A33383">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A33383">
              <w:rPr>
                <w:rFonts w:ascii="Consolas" w:eastAsia="Times New Roman" w:hAnsi="Consolas" w:cs="Courier New"/>
                <w:color w:val="000000"/>
                <w:kern w:val="0"/>
                <w:sz w:val="26"/>
                <w:szCs w:val="26"/>
                <w:bdr w:val="none" w:sz="0" w:space="0" w:color="auto" w:frame="1"/>
                <w:lang w:eastAsia="en-IN"/>
                <w14:ligatures w14:val="none"/>
              </w:rPr>
              <w:t>);</w:t>
            </w:r>
          </w:p>
          <w:p w14:paraId="207A4DED" w14:textId="77777777" w:rsidR="00A33383" w:rsidRPr="00A33383" w:rsidRDefault="00A33383" w:rsidP="00A33383">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0F0C33B9"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D63384"/>
                <w:kern w:val="0"/>
                <w:sz w:val="26"/>
                <w:szCs w:val="26"/>
                <w:bdr w:val="none" w:sz="0" w:space="0" w:color="auto" w:frame="1"/>
                <w:lang w:eastAsia="en-IN"/>
                <w14:ligatures w14:val="none"/>
              </w:rPr>
              <w:t>    </w:t>
            </w:r>
            <w:r w:rsidRPr="00A33383">
              <w:rPr>
                <w:rFonts w:ascii="Consolas" w:eastAsia="Times New Roman" w:hAnsi="Consolas" w:cs="Courier New"/>
                <w:color w:val="000000"/>
                <w:kern w:val="0"/>
                <w:sz w:val="26"/>
                <w:szCs w:val="26"/>
                <w:bdr w:val="none" w:sz="0" w:space="0" w:color="auto" w:frame="1"/>
                <w:lang w:eastAsia="en-IN"/>
                <w14:ligatures w14:val="none"/>
              </w:rPr>
              <w:t>}</w:t>
            </w:r>
          </w:p>
          <w:p w14:paraId="622903A4" w14:textId="77777777" w:rsidR="00A33383" w:rsidRPr="00A33383" w:rsidRDefault="00A33383" w:rsidP="00A33383">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A33383">
              <w:rPr>
                <w:rFonts w:ascii="Consolas" w:eastAsia="Times New Roman" w:hAnsi="Consolas" w:cs="Courier New"/>
                <w:color w:val="000000"/>
                <w:kern w:val="0"/>
                <w:sz w:val="26"/>
                <w:szCs w:val="26"/>
                <w:bdr w:val="none" w:sz="0" w:space="0" w:color="auto" w:frame="1"/>
                <w:lang w:eastAsia="en-IN"/>
                <w14:ligatures w14:val="none"/>
              </w:rPr>
              <w:t>}</w:t>
            </w:r>
          </w:p>
        </w:tc>
      </w:tr>
    </w:tbl>
    <w:p w14:paraId="1F0B2EFD"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A33383">
        <w:rPr>
          <w:rFonts w:ascii="Lora" w:eastAsia="Times New Roman" w:hAnsi="Lora" w:cs="Times New Roman"/>
          <w:color w:val="2A2A2A"/>
          <w:kern w:val="0"/>
          <w:sz w:val="27"/>
          <w:szCs w:val="27"/>
          <w:lang w:eastAsia="en-IN"/>
          <w14:ligatures w14:val="none"/>
        </w:rPr>
        <w:lastRenderedPageBreak/>
        <w:t>First</w:t>
      </w:r>
      <w:proofErr w:type="gramEnd"/>
      <w:r w:rsidRPr="00A33383">
        <w:rPr>
          <w:rFonts w:ascii="Lora" w:eastAsia="Times New Roman" w:hAnsi="Lora" w:cs="Times New Roman"/>
          <w:color w:val="2A2A2A"/>
          <w:kern w:val="0"/>
          <w:sz w:val="27"/>
          <w:szCs w:val="27"/>
          <w:lang w:eastAsia="en-IN"/>
          <w14:ligatures w14:val="none"/>
        </w:rPr>
        <w:t xml:space="preserve"> we added a dependency for the database context in the constructor of the controller. The dependency injection technique will provide us with the object of our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which is registered on the program class as a service.</w:t>
      </w:r>
    </w:p>
    <w:p w14:paraId="0B167136"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private </w:t>
      </w:r>
      <w:proofErr w:type="spellStart"/>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 xml:space="preserve"> </w:t>
      </w:r>
      <w:proofErr w:type="gramStart"/>
      <w:r w:rsidRPr="00A33383">
        <w:rPr>
          <w:rFonts w:ascii="inherit" w:eastAsia="Times New Roman" w:hAnsi="inherit" w:cs="Courier New"/>
          <w:color w:val="B9BDB6"/>
          <w:kern w:val="0"/>
          <w:sz w:val="20"/>
          <w:szCs w:val="20"/>
          <w:lang w:eastAsia="en-IN"/>
          <w14:ligatures w14:val="none"/>
        </w:rPr>
        <w:t>context;</w:t>
      </w:r>
      <w:proofErr w:type="gramEnd"/>
    </w:p>
    <w:p w14:paraId="7701DB29"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public </w:t>
      </w:r>
      <w:proofErr w:type="spellStart"/>
      <w:proofErr w:type="gramStart"/>
      <w:r w:rsidRPr="00A33383">
        <w:rPr>
          <w:rFonts w:ascii="inherit" w:eastAsia="Times New Roman" w:hAnsi="inherit" w:cs="Courier New"/>
          <w:color w:val="B9BDB6"/>
          <w:kern w:val="0"/>
          <w:sz w:val="20"/>
          <w:szCs w:val="20"/>
          <w:lang w:eastAsia="en-IN"/>
          <w14:ligatures w14:val="none"/>
        </w:rPr>
        <w:t>HomeController</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CompanyContext</w:t>
      </w:r>
      <w:proofErr w:type="spellEnd"/>
      <w:r w:rsidRPr="00A33383">
        <w:rPr>
          <w:rFonts w:ascii="inherit" w:eastAsia="Times New Roman" w:hAnsi="inherit" w:cs="Courier New"/>
          <w:color w:val="B9BDB6"/>
          <w:kern w:val="0"/>
          <w:sz w:val="20"/>
          <w:szCs w:val="20"/>
          <w:lang w:eastAsia="en-IN"/>
          <w14:ligatures w14:val="none"/>
        </w:rPr>
        <w:t xml:space="preserve"> cc)</w:t>
      </w:r>
    </w:p>
    <w:p w14:paraId="1D41BD17"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7DFFE54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context = </w:t>
      </w:r>
      <w:proofErr w:type="gramStart"/>
      <w:r w:rsidRPr="00A33383">
        <w:rPr>
          <w:rFonts w:ascii="inherit" w:eastAsia="Times New Roman" w:hAnsi="inherit" w:cs="Courier New"/>
          <w:color w:val="B9BDB6"/>
          <w:kern w:val="0"/>
          <w:sz w:val="20"/>
          <w:szCs w:val="20"/>
          <w:lang w:eastAsia="en-IN"/>
          <w14:ligatures w14:val="none"/>
        </w:rPr>
        <w:t>cc;</w:t>
      </w:r>
      <w:proofErr w:type="gramEnd"/>
    </w:p>
    <w:p w14:paraId="5D0CEC4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53D04A76"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After that we are </w:t>
      </w:r>
      <w:proofErr w:type="spellStart"/>
      <w:r w:rsidRPr="00A33383">
        <w:rPr>
          <w:rFonts w:ascii="Lora" w:eastAsia="Times New Roman" w:hAnsi="Lora" w:cs="Times New Roman"/>
          <w:color w:val="2A2A2A"/>
          <w:kern w:val="0"/>
          <w:sz w:val="27"/>
          <w:szCs w:val="27"/>
          <w:lang w:eastAsia="en-IN"/>
          <w14:ligatures w14:val="none"/>
        </w:rPr>
        <w:t>perfoming</w:t>
      </w:r>
      <w:proofErr w:type="spellEnd"/>
      <w:r w:rsidRPr="00A33383">
        <w:rPr>
          <w:rFonts w:ascii="Lora" w:eastAsia="Times New Roman" w:hAnsi="Lora" w:cs="Times New Roman"/>
          <w:color w:val="2A2A2A"/>
          <w:kern w:val="0"/>
          <w:sz w:val="27"/>
          <w:szCs w:val="27"/>
          <w:lang w:eastAsia="en-IN"/>
          <w14:ligatures w14:val="none"/>
        </w:rPr>
        <w:t xml:space="preserve"> a new record creation in the database with EF Core.</w:t>
      </w:r>
    </w:p>
    <w:p w14:paraId="78C56A54"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35F3337" wp14:editId="063CA74A">
            <wp:extent cx="135255" cy="135255"/>
            <wp:effectExtent l="0" t="0" r="0" b="0"/>
            <wp:docPr id="260" name="Picture 6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88D141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var dept = new </w:t>
      </w:r>
      <w:proofErr w:type="gramStart"/>
      <w:r w:rsidRPr="00A33383">
        <w:rPr>
          <w:rFonts w:ascii="inherit" w:eastAsia="Times New Roman" w:hAnsi="inherit" w:cs="Courier New"/>
          <w:color w:val="B9BDB6"/>
          <w:kern w:val="0"/>
          <w:sz w:val="20"/>
          <w:szCs w:val="20"/>
          <w:lang w:eastAsia="en-IN"/>
          <w14:ligatures w14:val="none"/>
        </w:rPr>
        <w:t>Department(</w:t>
      </w:r>
      <w:proofErr w:type="gramEnd"/>
      <w:r w:rsidRPr="00A33383">
        <w:rPr>
          <w:rFonts w:ascii="inherit" w:eastAsia="Times New Roman" w:hAnsi="inherit" w:cs="Courier New"/>
          <w:color w:val="B9BDB6"/>
          <w:kern w:val="0"/>
          <w:sz w:val="20"/>
          <w:szCs w:val="20"/>
          <w:lang w:eastAsia="en-IN"/>
          <w14:ligatures w14:val="none"/>
        </w:rPr>
        <w:t>)</w:t>
      </w:r>
    </w:p>
    <w:p w14:paraId="6747E49B"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4C1A07F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Name = "Designing"</w:t>
      </w:r>
    </w:p>
    <w:p w14:paraId="1DB17484"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3BCFAC3E"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A33383">
        <w:rPr>
          <w:rFonts w:ascii="inherit" w:eastAsia="Times New Roman" w:hAnsi="inherit" w:cs="Courier New"/>
          <w:color w:val="B9BDB6"/>
          <w:kern w:val="0"/>
          <w:sz w:val="20"/>
          <w:szCs w:val="20"/>
          <w:lang w:eastAsia="en-IN"/>
          <w14:ligatures w14:val="none"/>
        </w:rPr>
        <w:t>context.Entry</w:t>
      </w:r>
      <w:proofErr w:type="spellEnd"/>
      <w:proofErr w:type="gramEnd"/>
      <w:r w:rsidRPr="00A33383">
        <w:rPr>
          <w:rFonts w:ascii="inherit" w:eastAsia="Times New Roman" w:hAnsi="inherit" w:cs="Courier New"/>
          <w:color w:val="B9BDB6"/>
          <w:kern w:val="0"/>
          <w:sz w:val="20"/>
          <w:szCs w:val="20"/>
          <w:lang w:eastAsia="en-IN"/>
          <w14:ligatures w14:val="none"/>
        </w:rPr>
        <w:t xml:space="preserve">(dept).State = </w:t>
      </w:r>
      <w:proofErr w:type="spellStart"/>
      <w:r w:rsidRPr="00A33383">
        <w:rPr>
          <w:rFonts w:ascii="inherit" w:eastAsia="Times New Roman" w:hAnsi="inherit" w:cs="Courier New"/>
          <w:color w:val="B9BDB6"/>
          <w:kern w:val="0"/>
          <w:sz w:val="20"/>
          <w:szCs w:val="20"/>
          <w:lang w:eastAsia="en-IN"/>
          <w14:ligatures w14:val="none"/>
        </w:rPr>
        <w:t>EntityState.Added</w:t>
      </w:r>
      <w:proofErr w:type="spellEnd"/>
      <w:r w:rsidRPr="00A33383">
        <w:rPr>
          <w:rFonts w:ascii="inherit" w:eastAsia="Times New Roman" w:hAnsi="inherit" w:cs="Courier New"/>
          <w:color w:val="B9BDB6"/>
          <w:kern w:val="0"/>
          <w:sz w:val="20"/>
          <w:szCs w:val="20"/>
          <w:lang w:eastAsia="en-IN"/>
          <w14:ligatures w14:val="none"/>
        </w:rPr>
        <w:t>;</w:t>
      </w:r>
    </w:p>
    <w:p w14:paraId="290F9A85"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A33383">
        <w:rPr>
          <w:rFonts w:ascii="inherit" w:eastAsia="Times New Roman" w:hAnsi="inherit" w:cs="Courier New"/>
          <w:color w:val="B9BDB6"/>
          <w:kern w:val="0"/>
          <w:sz w:val="20"/>
          <w:szCs w:val="20"/>
          <w:lang w:eastAsia="en-IN"/>
          <w14:ligatures w14:val="none"/>
        </w:rPr>
        <w:t>context.SaveChanges</w:t>
      </w:r>
      <w:proofErr w:type="spellEnd"/>
      <w:proofErr w:type="gramEnd"/>
      <w:r w:rsidRPr="00A33383">
        <w:rPr>
          <w:rFonts w:ascii="inherit" w:eastAsia="Times New Roman" w:hAnsi="inherit" w:cs="Courier New"/>
          <w:color w:val="B9BDB6"/>
          <w:kern w:val="0"/>
          <w:sz w:val="20"/>
          <w:szCs w:val="20"/>
          <w:lang w:eastAsia="en-IN"/>
          <w14:ligatures w14:val="none"/>
        </w:rPr>
        <w:t>();</w:t>
      </w:r>
    </w:p>
    <w:p w14:paraId="56A7AB8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Now run the project and initiate this </w:t>
      </w:r>
      <w:proofErr w:type="gramStart"/>
      <w:r w:rsidRPr="00A33383">
        <w:rPr>
          <w:rFonts w:ascii="Lora" w:eastAsia="Times New Roman" w:hAnsi="Lora" w:cs="Times New Roman"/>
          <w:color w:val="2A2A2A"/>
          <w:kern w:val="0"/>
          <w:sz w:val="27"/>
          <w:szCs w:val="27"/>
          <w:lang w:eastAsia="en-IN"/>
          <w14:ligatures w14:val="none"/>
        </w:rPr>
        <w:t>action’s</w:t>
      </w:r>
      <w:proofErr w:type="gramEnd"/>
      <w:r w:rsidRPr="00A33383">
        <w:rPr>
          <w:rFonts w:ascii="Lora" w:eastAsia="Times New Roman" w:hAnsi="Lora" w:cs="Times New Roman"/>
          <w:color w:val="2A2A2A"/>
          <w:kern w:val="0"/>
          <w:sz w:val="27"/>
          <w:szCs w:val="27"/>
          <w:lang w:eastAsia="en-IN"/>
          <w14:ligatures w14:val="none"/>
        </w:rPr>
        <w:t xml:space="preserve"> in the browser. This will insert a new record on the </w:t>
      </w:r>
      <w:r w:rsidRPr="00A33383">
        <w:rPr>
          <w:rFonts w:ascii="Lora" w:eastAsia="Times New Roman" w:hAnsi="Lora" w:cs="Times New Roman"/>
          <w:color w:val="2A2A2A"/>
          <w:kern w:val="0"/>
          <w:sz w:val="27"/>
          <w:szCs w:val="27"/>
          <w:u w:val="single"/>
          <w:lang w:eastAsia="en-IN"/>
          <w14:ligatures w14:val="none"/>
        </w:rPr>
        <w:t>Department</w:t>
      </w:r>
      <w:r w:rsidRPr="00A33383">
        <w:rPr>
          <w:rFonts w:ascii="Lora" w:eastAsia="Times New Roman" w:hAnsi="Lora" w:cs="Times New Roman"/>
          <w:color w:val="2A2A2A"/>
          <w:kern w:val="0"/>
          <w:sz w:val="27"/>
          <w:szCs w:val="27"/>
          <w:lang w:eastAsia="en-IN"/>
          <w14:ligatures w14:val="none"/>
        </w:rPr>
        <w:t> table of the database. Open the table to find the newly added record. See the below image of the database table.</w:t>
      </w:r>
    </w:p>
    <w:p w14:paraId="796CDB6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FEA8158" wp14:editId="42710767">
                <wp:extent cx="304800" cy="304800"/>
                <wp:effectExtent l="0" t="0" r="0" b="0"/>
                <wp:docPr id="103146495" name="AutoShape 261" descr="create record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D8D0C" id="AutoShape 261" o:spid="_x0000_s1026" alt="create record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2A9599" w14:textId="77777777" w:rsidR="00A33383" w:rsidRPr="00A33383" w:rsidRDefault="00A33383" w:rsidP="00A33383">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A33383">
        <w:rPr>
          <w:rFonts w:ascii="Lora" w:eastAsia="Times New Roman" w:hAnsi="Lora" w:cs="Times New Roman"/>
          <w:color w:val="0288D1"/>
          <w:kern w:val="0"/>
          <w:sz w:val="27"/>
          <w:szCs w:val="27"/>
          <w:lang w:eastAsia="en-IN"/>
          <w14:ligatures w14:val="none"/>
        </w:rPr>
        <w:t>EF core is super easy to work with and codes are very small. Writing the same thing in ADO.NET would have required 3 times more work. I have written a complete tutorial on this thing, you should check the tutorial called </w:t>
      </w:r>
      <w:hyperlink r:id="rId56" w:history="1">
        <w:r w:rsidRPr="00A33383">
          <w:rPr>
            <w:rFonts w:ascii="Lora" w:eastAsia="Times New Roman" w:hAnsi="Lora" w:cs="Times New Roman"/>
            <w:color w:val="C72730"/>
            <w:kern w:val="0"/>
            <w:sz w:val="27"/>
            <w:szCs w:val="27"/>
            <w:u w:val="single"/>
            <w:lang w:eastAsia="en-IN"/>
            <w14:ligatures w14:val="none"/>
          </w:rPr>
          <w:t>Insert Records in Entity Framework Core</w:t>
        </w:r>
      </w:hyperlink>
      <w:r w:rsidRPr="00A33383">
        <w:rPr>
          <w:rFonts w:ascii="Lora" w:eastAsia="Times New Roman" w:hAnsi="Lora" w:cs="Times New Roman"/>
          <w:color w:val="0288D1"/>
          <w:kern w:val="0"/>
          <w:sz w:val="27"/>
          <w:szCs w:val="27"/>
          <w:lang w:eastAsia="en-IN"/>
          <w14:ligatures w14:val="none"/>
        </w:rPr>
        <w:t>.</w:t>
      </w:r>
    </w:p>
    <w:p w14:paraId="5CBA06FE" w14:textId="77777777" w:rsidR="00A33383" w:rsidRPr="00A33383" w:rsidRDefault="00A33383" w:rsidP="00A33383">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A33383">
        <w:rPr>
          <w:rFonts w:ascii="Lora" w:eastAsia="Times New Roman" w:hAnsi="Lora" w:cs="Times New Roman"/>
          <w:color w:val="242424"/>
          <w:kern w:val="0"/>
          <w:sz w:val="30"/>
          <w:szCs w:val="30"/>
          <w:lang w:eastAsia="en-IN"/>
          <w14:ligatures w14:val="none"/>
        </w:rPr>
        <w:t xml:space="preserve">The </w:t>
      </w:r>
      <w:proofErr w:type="spellStart"/>
      <w:proofErr w:type="gramStart"/>
      <w:r w:rsidRPr="00A33383">
        <w:rPr>
          <w:rFonts w:ascii="Lora" w:eastAsia="Times New Roman" w:hAnsi="Lora" w:cs="Times New Roman"/>
          <w:color w:val="242424"/>
          <w:kern w:val="0"/>
          <w:sz w:val="30"/>
          <w:szCs w:val="30"/>
          <w:lang w:eastAsia="en-IN"/>
          <w14:ligatures w14:val="none"/>
        </w:rPr>
        <w:t>OnConfiguring</w:t>
      </w:r>
      <w:proofErr w:type="spellEnd"/>
      <w:r w:rsidRPr="00A33383">
        <w:rPr>
          <w:rFonts w:ascii="Lora" w:eastAsia="Times New Roman" w:hAnsi="Lora" w:cs="Times New Roman"/>
          <w:color w:val="242424"/>
          <w:kern w:val="0"/>
          <w:sz w:val="30"/>
          <w:szCs w:val="30"/>
          <w:lang w:eastAsia="en-IN"/>
          <w14:ligatures w14:val="none"/>
        </w:rPr>
        <w:t>(</w:t>
      </w:r>
      <w:proofErr w:type="gramEnd"/>
      <w:r w:rsidRPr="00A33383">
        <w:rPr>
          <w:rFonts w:ascii="Lora" w:eastAsia="Times New Roman" w:hAnsi="Lora" w:cs="Times New Roman"/>
          <w:color w:val="242424"/>
          <w:kern w:val="0"/>
          <w:sz w:val="30"/>
          <w:szCs w:val="30"/>
          <w:lang w:eastAsia="en-IN"/>
          <w14:ligatures w14:val="none"/>
        </w:rPr>
        <w:t>) method</w:t>
      </w:r>
    </w:p>
    <w:p w14:paraId="67AB142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The </w:t>
      </w:r>
      <w:proofErr w:type="spellStart"/>
      <w:proofErr w:type="gramStart"/>
      <w:r w:rsidRPr="00A33383">
        <w:rPr>
          <w:rFonts w:ascii="Courier New" w:eastAsia="Times New Roman" w:hAnsi="Courier New" w:cs="Courier New"/>
          <w:color w:val="333333"/>
          <w:kern w:val="0"/>
          <w:sz w:val="23"/>
          <w:szCs w:val="23"/>
          <w:shd w:val="clear" w:color="auto" w:fill="F1F1F1"/>
          <w:lang w:eastAsia="en-IN"/>
          <w14:ligatures w14:val="none"/>
        </w:rPr>
        <w:t>OnConfiguring</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proofErr w:type="gramEnd"/>
      <w:r w:rsidRPr="00A33383">
        <w:rPr>
          <w:rFonts w:ascii="Courier New" w:eastAsia="Times New Roman" w:hAnsi="Courier New" w:cs="Courier New"/>
          <w:color w:val="333333"/>
          <w:kern w:val="0"/>
          <w:sz w:val="23"/>
          <w:szCs w:val="23"/>
          <w:shd w:val="clear" w:color="auto" w:fill="F1F1F1"/>
          <w:lang w:eastAsia="en-IN"/>
          <w14:ligatures w14:val="none"/>
        </w:rPr>
        <w:t>)</w:t>
      </w:r>
      <w:r w:rsidRPr="00A33383">
        <w:rPr>
          <w:rFonts w:ascii="Lora" w:eastAsia="Times New Roman" w:hAnsi="Lora" w:cs="Times New Roman"/>
          <w:color w:val="2A2A2A"/>
          <w:kern w:val="0"/>
          <w:sz w:val="27"/>
          <w:szCs w:val="27"/>
          <w:lang w:eastAsia="en-IN"/>
          <w14:ligatures w14:val="none"/>
        </w:rPr>
        <w:t> method of the </w:t>
      </w:r>
      <w:proofErr w:type="spellStart"/>
      <w:r w:rsidRPr="00A33383">
        <w:rPr>
          <w:rFonts w:ascii="Lora" w:eastAsia="Times New Roman" w:hAnsi="Lora" w:cs="Times New Roman"/>
          <w:color w:val="2A2A2A"/>
          <w:kern w:val="0"/>
          <w:sz w:val="27"/>
          <w:szCs w:val="27"/>
          <w:shd w:val="clear" w:color="auto" w:fill="D9FCF1"/>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class can be used to configure the data source for Entity Framework Core. Add this method </w:t>
      </w:r>
      <w:r w:rsidRPr="00A33383">
        <w:rPr>
          <w:rFonts w:ascii="Lora" w:eastAsia="Times New Roman" w:hAnsi="Lora" w:cs="Times New Roman"/>
          <w:color w:val="2A2A2A"/>
          <w:kern w:val="0"/>
          <w:sz w:val="27"/>
          <w:szCs w:val="27"/>
          <w:lang w:eastAsia="en-IN"/>
          <w14:ligatures w14:val="none"/>
        </w:rPr>
        <w:lastRenderedPageBreak/>
        <w:t>to the </w:t>
      </w:r>
      <w:proofErr w:type="spellStart"/>
      <w:r w:rsidRPr="00A33383">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A33383">
        <w:rPr>
          <w:rFonts w:ascii="Lora" w:eastAsia="Times New Roman" w:hAnsi="Lora" w:cs="Times New Roman"/>
          <w:color w:val="2A2A2A"/>
          <w:kern w:val="0"/>
          <w:sz w:val="27"/>
          <w:szCs w:val="27"/>
          <w:lang w:eastAsia="en-IN"/>
          <w14:ligatures w14:val="none"/>
        </w:rPr>
        <w:t> class as shown below. Notice we are providing the database connection string to the </w:t>
      </w:r>
      <w:proofErr w:type="spellStart"/>
      <w:proofErr w:type="gramStart"/>
      <w:r w:rsidRPr="00A33383">
        <w:rPr>
          <w:rFonts w:ascii="Courier New" w:eastAsia="Times New Roman" w:hAnsi="Courier New" w:cs="Courier New"/>
          <w:color w:val="333333"/>
          <w:kern w:val="0"/>
          <w:sz w:val="23"/>
          <w:szCs w:val="23"/>
          <w:shd w:val="clear" w:color="auto" w:fill="F1F1F1"/>
          <w:lang w:eastAsia="en-IN"/>
          <w14:ligatures w14:val="none"/>
        </w:rPr>
        <w:t>UseSqlServer</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proofErr w:type="gramEnd"/>
      <w:r w:rsidRPr="00A33383">
        <w:rPr>
          <w:rFonts w:ascii="Courier New" w:eastAsia="Times New Roman" w:hAnsi="Courier New" w:cs="Courier New"/>
          <w:color w:val="333333"/>
          <w:kern w:val="0"/>
          <w:sz w:val="23"/>
          <w:szCs w:val="23"/>
          <w:shd w:val="clear" w:color="auto" w:fill="F1F1F1"/>
          <w:lang w:eastAsia="en-IN"/>
          <w14:ligatures w14:val="none"/>
        </w:rPr>
        <w:t>)</w:t>
      </w:r>
      <w:r w:rsidRPr="00A33383">
        <w:rPr>
          <w:rFonts w:ascii="Lora" w:eastAsia="Times New Roman" w:hAnsi="Lora" w:cs="Times New Roman"/>
          <w:color w:val="2A2A2A"/>
          <w:kern w:val="0"/>
          <w:sz w:val="27"/>
          <w:szCs w:val="27"/>
          <w:lang w:eastAsia="en-IN"/>
          <w14:ligatures w14:val="none"/>
        </w:rPr>
        <w:t> method of the </w:t>
      </w:r>
      <w:proofErr w:type="spellStart"/>
      <w:r w:rsidRPr="00A33383">
        <w:rPr>
          <w:rFonts w:ascii="Courier New" w:eastAsia="Times New Roman" w:hAnsi="Courier New" w:cs="Courier New"/>
          <w:color w:val="333333"/>
          <w:kern w:val="0"/>
          <w:sz w:val="23"/>
          <w:szCs w:val="23"/>
          <w:shd w:val="clear" w:color="auto" w:fill="F1F1F1"/>
          <w:lang w:eastAsia="en-IN"/>
          <w14:ligatures w14:val="none"/>
        </w:rPr>
        <w:t>DbContextOptionsBuilder</w:t>
      </w:r>
      <w:proofErr w:type="spellEnd"/>
      <w:r w:rsidRPr="00A33383">
        <w:rPr>
          <w:rFonts w:ascii="Courier New" w:eastAsia="Times New Roman" w:hAnsi="Courier New" w:cs="Courier New"/>
          <w:color w:val="333333"/>
          <w:kern w:val="0"/>
          <w:sz w:val="23"/>
          <w:szCs w:val="23"/>
          <w:shd w:val="clear" w:color="auto" w:fill="F1F1F1"/>
          <w:lang w:eastAsia="en-IN"/>
          <w14:ligatures w14:val="none"/>
        </w:rPr>
        <w:t>()</w:t>
      </w:r>
      <w:r w:rsidRPr="00A33383">
        <w:rPr>
          <w:rFonts w:ascii="Lora" w:eastAsia="Times New Roman" w:hAnsi="Lora" w:cs="Times New Roman"/>
          <w:color w:val="2A2A2A"/>
          <w:kern w:val="0"/>
          <w:sz w:val="27"/>
          <w:szCs w:val="27"/>
          <w:lang w:eastAsia="en-IN"/>
          <w14:ligatures w14:val="none"/>
        </w:rPr>
        <w:t> class object.</w:t>
      </w:r>
    </w:p>
    <w:p w14:paraId="2930891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protected override void </w:t>
      </w:r>
      <w:proofErr w:type="spellStart"/>
      <w:proofErr w:type="gramStart"/>
      <w:r w:rsidRPr="00A33383">
        <w:rPr>
          <w:rFonts w:ascii="inherit" w:eastAsia="Times New Roman" w:hAnsi="inherit" w:cs="Courier New"/>
          <w:color w:val="B9BDB6"/>
          <w:kern w:val="0"/>
          <w:sz w:val="20"/>
          <w:szCs w:val="20"/>
          <w:lang w:eastAsia="en-IN"/>
          <w14:ligatures w14:val="none"/>
        </w:rPr>
        <w:t>OnConfiguring</w:t>
      </w:r>
      <w:proofErr w:type="spellEnd"/>
      <w:r w:rsidRPr="00A33383">
        <w:rPr>
          <w:rFonts w:ascii="inherit" w:eastAsia="Times New Roman" w:hAnsi="inherit" w:cs="Courier New"/>
          <w:color w:val="B9BDB6"/>
          <w:kern w:val="0"/>
          <w:sz w:val="20"/>
          <w:szCs w:val="20"/>
          <w:lang w:eastAsia="en-IN"/>
          <w14:ligatures w14:val="none"/>
        </w:rPr>
        <w:t>(</w:t>
      </w:r>
      <w:proofErr w:type="spellStart"/>
      <w:proofErr w:type="gramEnd"/>
      <w:r w:rsidRPr="00A33383">
        <w:rPr>
          <w:rFonts w:ascii="inherit" w:eastAsia="Times New Roman" w:hAnsi="inherit" w:cs="Courier New"/>
          <w:color w:val="B9BDB6"/>
          <w:kern w:val="0"/>
          <w:sz w:val="20"/>
          <w:szCs w:val="20"/>
          <w:lang w:eastAsia="en-IN"/>
          <w14:ligatures w14:val="none"/>
        </w:rPr>
        <w:t>DbContextOptionsBuilder</w:t>
      </w:r>
      <w:proofErr w:type="spellEnd"/>
      <w:r w:rsidRPr="00A33383">
        <w:rPr>
          <w:rFonts w:ascii="inherit" w:eastAsia="Times New Roman" w:hAnsi="inherit" w:cs="Courier New"/>
          <w:color w:val="B9BDB6"/>
          <w:kern w:val="0"/>
          <w:sz w:val="20"/>
          <w:szCs w:val="20"/>
          <w:lang w:eastAsia="en-IN"/>
          <w14:ligatures w14:val="none"/>
        </w:rPr>
        <w:t xml:space="preserve"> </w:t>
      </w:r>
      <w:proofErr w:type="spellStart"/>
      <w:r w:rsidRPr="00A33383">
        <w:rPr>
          <w:rFonts w:ascii="inherit" w:eastAsia="Times New Roman" w:hAnsi="inherit" w:cs="Courier New"/>
          <w:color w:val="B9BDB6"/>
          <w:kern w:val="0"/>
          <w:sz w:val="20"/>
          <w:szCs w:val="20"/>
          <w:lang w:eastAsia="en-IN"/>
          <w14:ligatures w14:val="none"/>
        </w:rPr>
        <w:t>optionsBuilder</w:t>
      </w:r>
      <w:proofErr w:type="spellEnd"/>
      <w:r w:rsidRPr="00A33383">
        <w:rPr>
          <w:rFonts w:ascii="inherit" w:eastAsia="Times New Roman" w:hAnsi="inherit" w:cs="Courier New"/>
          <w:color w:val="B9BDB6"/>
          <w:kern w:val="0"/>
          <w:sz w:val="20"/>
          <w:szCs w:val="20"/>
          <w:lang w:eastAsia="en-IN"/>
          <w14:ligatures w14:val="none"/>
        </w:rPr>
        <w:t>)</w:t>
      </w:r>
    </w:p>
    <w:p w14:paraId="4606F87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1475C16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if </w:t>
      </w:r>
      <w:proofErr w:type="gramStart"/>
      <w:r w:rsidRPr="00A33383">
        <w:rPr>
          <w:rFonts w:ascii="inherit" w:eastAsia="Times New Roman" w:hAnsi="inherit" w:cs="Courier New"/>
          <w:color w:val="B9BDB6"/>
          <w:kern w:val="0"/>
          <w:sz w:val="20"/>
          <w:szCs w:val="20"/>
          <w:lang w:eastAsia="en-IN"/>
          <w14:ligatures w14:val="none"/>
        </w:rPr>
        <w:t>(!</w:t>
      </w:r>
      <w:proofErr w:type="spellStart"/>
      <w:r w:rsidRPr="00A33383">
        <w:rPr>
          <w:rFonts w:ascii="inherit" w:eastAsia="Times New Roman" w:hAnsi="inherit" w:cs="Courier New"/>
          <w:color w:val="B9BDB6"/>
          <w:kern w:val="0"/>
          <w:sz w:val="20"/>
          <w:szCs w:val="20"/>
          <w:lang w:eastAsia="en-IN"/>
          <w14:ligatures w14:val="none"/>
        </w:rPr>
        <w:t>optionsBuilder.IsConfigured</w:t>
      </w:r>
      <w:proofErr w:type="spellEnd"/>
      <w:proofErr w:type="gramEnd"/>
      <w:r w:rsidRPr="00A33383">
        <w:rPr>
          <w:rFonts w:ascii="inherit" w:eastAsia="Times New Roman" w:hAnsi="inherit" w:cs="Courier New"/>
          <w:color w:val="B9BDB6"/>
          <w:kern w:val="0"/>
          <w:sz w:val="20"/>
          <w:szCs w:val="20"/>
          <w:lang w:eastAsia="en-IN"/>
          <w14:ligatures w14:val="none"/>
        </w:rPr>
        <w:t>)</w:t>
      </w:r>
    </w:p>
    <w:p w14:paraId="048A12D2"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4000B9D0"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optionsBuilder.UseSqlServer(@"Server=</w:t>
      </w:r>
      <w:proofErr w:type="gramStart"/>
      <w:r w:rsidRPr="00A33383">
        <w:rPr>
          <w:rFonts w:ascii="inherit" w:eastAsia="Times New Roman" w:hAnsi="inherit" w:cs="Courier New"/>
          <w:color w:val="B9BDB6"/>
          <w:kern w:val="0"/>
          <w:sz w:val="20"/>
          <w:szCs w:val="20"/>
          <w:lang w:eastAsia="en-IN"/>
          <w14:ligatures w14:val="none"/>
        </w:rPr>
        <w:t>vaio;Database</w:t>
      </w:r>
      <w:proofErr w:type="gramEnd"/>
      <w:r w:rsidRPr="00A33383">
        <w:rPr>
          <w:rFonts w:ascii="inherit" w:eastAsia="Times New Roman" w:hAnsi="inherit" w:cs="Courier New"/>
          <w:color w:val="B9BDB6"/>
          <w:kern w:val="0"/>
          <w:sz w:val="20"/>
          <w:szCs w:val="20"/>
          <w:lang w:eastAsia="en-IN"/>
          <w14:ligatures w14:val="none"/>
        </w:rPr>
        <w:t>=Company;Trusted_Connection=True;");</w:t>
      </w:r>
    </w:p>
    <w:p w14:paraId="76E52AE3"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A33383">
        <w:rPr>
          <w:rFonts w:ascii="inherit" w:eastAsia="Times New Roman" w:hAnsi="inherit" w:cs="Courier New"/>
          <w:color w:val="B9BDB6"/>
          <w:kern w:val="0"/>
          <w:sz w:val="20"/>
          <w:szCs w:val="20"/>
          <w:lang w:eastAsia="en-IN"/>
          <w14:ligatures w14:val="none"/>
        </w:rPr>
        <w:t xml:space="preserve">    }</w:t>
      </w:r>
    </w:p>
    <w:p w14:paraId="50AB4DDC" w14:textId="77777777" w:rsidR="00A33383" w:rsidRPr="00A33383" w:rsidRDefault="00A33383" w:rsidP="00A33383">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A33383">
        <w:rPr>
          <w:rFonts w:ascii="inherit" w:eastAsia="Times New Roman" w:hAnsi="inherit" w:cs="Courier New"/>
          <w:color w:val="B9BDB6"/>
          <w:kern w:val="0"/>
          <w:sz w:val="20"/>
          <w:szCs w:val="20"/>
          <w:lang w:eastAsia="en-IN"/>
          <w14:ligatures w14:val="none"/>
        </w:rPr>
        <w:t>}</w:t>
      </w:r>
    </w:p>
    <w:p w14:paraId="56D6D37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If we use this method then we don’t have to add the connection string to the </w:t>
      </w:r>
      <w:proofErr w:type="spellStart"/>
      <w:proofErr w:type="gramStart"/>
      <w:r w:rsidRPr="00A33383">
        <w:rPr>
          <w:rFonts w:ascii="Lora" w:eastAsia="Times New Roman" w:hAnsi="Lora" w:cs="Times New Roman"/>
          <w:color w:val="2A2A2A"/>
          <w:kern w:val="0"/>
          <w:sz w:val="27"/>
          <w:szCs w:val="27"/>
          <w:lang w:eastAsia="en-IN"/>
          <w14:ligatures w14:val="none"/>
        </w:rPr>
        <w:t>appsettings.json</w:t>
      </w:r>
      <w:proofErr w:type="spellEnd"/>
      <w:proofErr w:type="gramEnd"/>
      <w:r w:rsidRPr="00A33383">
        <w:rPr>
          <w:rFonts w:ascii="Lora" w:eastAsia="Times New Roman" w:hAnsi="Lora" w:cs="Times New Roman"/>
          <w:color w:val="2A2A2A"/>
          <w:kern w:val="0"/>
          <w:sz w:val="27"/>
          <w:szCs w:val="27"/>
          <w:lang w:eastAsia="en-IN"/>
          <w14:ligatures w14:val="none"/>
        </w:rPr>
        <w:t xml:space="preserve"> nor we have to register the </w:t>
      </w:r>
      <w:proofErr w:type="spellStart"/>
      <w:r w:rsidRPr="00A33383">
        <w:rPr>
          <w:rFonts w:ascii="Lora" w:eastAsia="Times New Roman" w:hAnsi="Lora" w:cs="Times New Roman"/>
          <w:color w:val="2A2A2A"/>
          <w:kern w:val="0"/>
          <w:sz w:val="27"/>
          <w:szCs w:val="27"/>
          <w:lang w:eastAsia="en-IN"/>
          <w14:ligatures w14:val="none"/>
        </w:rPr>
        <w:t>DbContext</w:t>
      </w:r>
      <w:proofErr w:type="spellEnd"/>
      <w:r w:rsidRPr="00A33383">
        <w:rPr>
          <w:rFonts w:ascii="Lora" w:eastAsia="Times New Roman" w:hAnsi="Lora" w:cs="Times New Roman"/>
          <w:color w:val="2A2A2A"/>
          <w:kern w:val="0"/>
          <w:sz w:val="27"/>
          <w:szCs w:val="27"/>
          <w:lang w:eastAsia="en-IN"/>
          <w14:ligatures w14:val="none"/>
        </w:rPr>
        <w:t xml:space="preserve"> file. </w:t>
      </w:r>
      <w:proofErr w:type="gramStart"/>
      <w:r w:rsidRPr="00A33383">
        <w:rPr>
          <w:rFonts w:ascii="Lora" w:eastAsia="Times New Roman" w:hAnsi="Lora" w:cs="Times New Roman"/>
          <w:color w:val="2A2A2A"/>
          <w:kern w:val="0"/>
          <w:sz w:val="27"/>
          <w:szCs w:val="27"/>
          <w:lang w:eastAsia="en-IN"/>
          <w14:ligatures w14:val="none"/>
        </w:rPr>
        <w:t>However</w:t>
      </w:r>
      <w:proofErr w:type="gramEnd"/>
      <w:r w:rsidRPr="00A33383">
        <w:rPr>
          <w:rFonts w:ascii="Lora" w:eastAsia="Times New Roman" w:hAnsi="Lora" w:cs="Times New Roman"/>
          <w:color w:val="2A2A2A"/>
          <w:kern w:val="0"/>
          <w:sz w:val="27"/>
          <w:szCs w:val="27"/>
          <w:lang w:eastAsia="en-IN"/>
          <w14:ligatures w14:val="none"/>
        </w:rPr>
        <w:t xml:space="preserve"> don’t use it on production since it is a poor coding style.</w:t>
      </w:r>
    </w:p>
    <w:p w14:paraId="0A7ADD83"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begin"/>
      </w:r>
      <w:r w:rsidRPr="00A33383">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"https://go.ezodn.com/ads/charity/proxy?p_id=5c305a7f-e127-490d-40cb-36d39e23ce8c&amp;d_id=122531&amp;imp_id=6746133841005614&amp;c_id=1084&amp;l_id=10016&amp;url=https%3A%2F%2Fwww.amazonconservation.org%2Ftake-action%2Fdonate%2F&amp;ffid=1&amp;co=IN"</w:instrText>
      </w:r>
      <w:r w:rsidRPr="00A33383">
        <w:rPr>
          <w:rFonts w:ascii="Lora" w:eastAsia="Times New Roman" w:hAnsi="Lora" w:cs="Times New Roman"/>
          <w:color w:val="2A2A2A"/>
          <w:kern w:val="0"/>
          <w:sz w:val="27"/>
          <w:szCs w:val="27"/>
          <w:bdr w:val="none" w:sz="0" w:space="0" w:color="auto" w:frame="1"/>
          <w:lang w:eastAsia="en-IN"/>
          <w14:ligatures w14:val="none"/>
        </w:rPr>
      </w:r>
      <w:r w:rsidRPr="00A33383">
        <w:rPr>
          <w:rFonts w:ascii="Lora" w:eastAsia="Times New Roman" w:hAnsi="Lora" w:cs="Times New Roman"/>
          <w:color w:val="2A2A2A"/>
          <w:kern w:val="0"/>
          <w:sz w:val="27"/>
          <w:szCs w:val="27"/>
          <w:bdr w:val="none" w:sz="0" w:space="0" w:color="auto" w:frame="1"/>
          <w:lang w:eastAsia="en-IN"/>
          <w14:ligatures w14:val="none"/>
        </w:rPr>
        <w:fldChar w:fldCharType="separate"/>
      </w:r>
    </w:p>
    <w:p w14:paraId="2690B24C" w14:textId="77777777" w:rsidR="00A33383" w:rsidRPr="00A33383" w:rsidRDefault="00A33383" w:rsidP="00A33383">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A33383">
        <w:rPr>
          <w:rFonts w:ascii="Lora" w:eastAsia="Times New Roman" w:hAnsi="Lora" w:cs="Times New Roman"/>
          <w:b/>
          <w:bCs/>
          <w:color w:val="C72730"/>
          <w:kern w:val="0"/>
          <w:sz w:val="30"/>
          <w:szCs w:val="30"/>
          <w:u w:val="single"/>
          <w:bdr w:val="none" w:sz="0" w:space="0" w:color="auto" w:frame="1"/>
          <w:lang w:eastAsia="en-IN"/>
          <w14:ligatures w14:val="none"/>
        </w:rPr>
        <w:t>×</w:t>
      </w:r>
    </w:p>
    <w:p w14:paraId="1814E0EF" w14:textId="77777777" w:rsidR="00A33383" w:rsidRPr="00A33383" w:rsidRDefault="00A33383" w:rsidP="00A33383">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A33383">
        <w:rPr>
          <w:rFonts w:ascii="Lora" w:eastAsia="Times New Roman" w:hAnsi="Lora" w:cs="Times New Roman"/>
          <w:color w:val="2A2A2A"/>
          <w:kern w:val="0"/>
          <w:sz w:val="27"/>
          <w:szCs w:val="27"/>
          <w:bdr w:val="none" w:sz="0" w:space="0" w:color="auto" w:frame="1"/>
          <w:lang w:eastAsia="en-IN"/>
          <w14:ligatures w14:val="none"/>
        </w:rPr>
        <w:fldChar w:fldCharType="end"/>
      </w:r>
    </w:p>
    <w:p w14:paraId="7405E3B3" w14:textId="77777777" w:rsidR="00A33383" w:rsidRPr="00A33383" w:rsidRDefault="00A33383" w:rsidP="00A33383">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A33383">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0535CC9E" wp14:editId="7BF786D6">
            <wp:extent cx="135255" cy="135255"/>
            <wp:effectExtent l="0" t="0" r="0" b="0"/>
            <wp:docPr id="262" name="Picture 6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20FD30AE"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You can download the source code from the below link.</w:t>
      </w:r>
    </w:p>
    <w:p w14:paraId="2C41575B"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57" w:tgtFrame="_blank" w:history="1">
        <w:r w:rsidRPr="00A33383">
          <w:rPr>
            <w:rFonts w:ascii="Lora" w:eastAsia="Times New Roman" w:hAnsi="Lora" w:cs="Times New Roman"/>
            <w:color w:val="FFFFFF"/>
            <w:kern w:val="0"/>
            <w:sz w:val="27"/>
            <w:szCs w:val="27"/>
            <w:u w:val="single"/>
            <w:shd w:val="clear" w:color="auto" w:fill="337AB7"/>
            <w:lang w:eastAsia="en-IN"/>
            <w14:ligatures w14:val="none"/>
          </w:rPr>
          <w:t>DOWNLOAD</w:t>
        </w:r>
      </w:hyperlink>
    </w:p>
    <w:p w14:paraId="61C11739" w14:textId="77777777" w:rsidR="00A33383" w:rsidRPr="00A33383" w:rsidRDefault="00A33383" w:rsidP="00A33383">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A33383">
        <w:rPr>
          <w:rFonts w:ascii="Lora" w:eastAsia="Times New Roman" w:hAnsi="Lora" w:cs="Times New Roman"/>
          <w:color w:val="FFFFFF"/>
          <w:kern w:val="0"/>
          <w:sz w:val="27"/>
          <w:szCs w:val="27"/>
          <w:lang w:eastAsia="en-IN"/>
          <w14:ligatures w14:val="none"/>
        </w:rPr>
        <w:t>Conclusion</w:t>
      </w:r>
    </w:p>
    <w:p w14:paraId="47A4C564" w14:textId="77777777" w:rsidR="00A33383" w:rsidRPr="00A33383" w:rsidRDefault="00A33383" w:rsidP="00A33383">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A33383">
        <w:rPr>
          <w:rFonts w:ascii="Lora" w:eastAsia="Times New Roman" w:hAnsi="Lora" w:cs="Times New Roman"/>
          <w:color w:val="2A2A2A"/>
          <w:kern w:val="0"/>
          <w:sz w:val="27"/>
          <w:szCs w:val="27"/>
          <w:lang w:eastAsia="en-IN"/>
          <w14:ligatures w14:val="none"/>
        </w:rPr>
        <w:t xml:space="preserve">In this tutorial we covered A-Z of EF Core Database Context which is going to help in the development of your projects. Now we can easily create, update, read and delete records from the database. </w:t>
      </w:r>
      <w:proofErr w:type="gramStart"/>
      <w:r w:rsidRPr="00A33383">
        <w:rPr>
          <w:rFonts w:ascii="Lora" w:eastAsia="Times New Roman" w:hAnsi="Lora" w:cs="Times New Roman"/>
          <w:color w:val="2A2A2A"/>
          <w:kern w:val="0"/>
          <w:sz w:val="27"/>
          <w:szCs w:val="27"/>
          <w:lang w:eastAsia="en-IN"/>
          <w14:ligatures w14:val="none"/>
        </w:rPr>
        <w:t>So</w:t>
      </w:r>
      <w:proofErr w:type="gramEnd"/>
      <w:r w:rsidRPr="00A33383">
        <w:rPr>
          <w:rFonts w:ascii="Lora" w:eastAsia="Times New Roman" w:hAnsi="Lora" w:cs="Times New Roman"/>
          <w:color w:val="2A2A2A"/>
          <w:kern w:val="0"/>
          <w:sz w:val="27"/>
          <w:szCs w:val="27"/>
          <w:lang w:eastAsia="en-IN"/>
          <w14:ligatures w14:val="none"/>
        </w:rPr>
        <w:t xml:space="preserve"> let’s move forward to our next tutorial.</w:t>
      </w:r>
    </w:p>
    <w:p w14:paraId="15AB1F35" w14:textId="77777777" w:rsidR="00A33383" w:rsidRDefault="00A33383" w:rsidP="00936FBB">
      <w:pPr>
        <w:rPr>
          <w:b/>
          <w:bCs/>
        </w:rPr>
      </w:pPr>
    </w:p>
    <w:p w14:paraId="7E892838" w14:textId="3AFDD9E1" w:rsidR="003869B6" w:rsidRDefault="003869B6">
      <w:pPr>
        <w:rPr>
          <w:b/>
          <w:bCs/>
        </w:rPr>
      </w:pPr>
      <w:r>
        <w:rPr>
          <w:b/>
          <w:bCs/>
        </w:rPr>
        <w:br w:type="page"/>
      </w:r>
    </w:p>
    <w:p w14:paraId="0C059724" w14:textId="77777777" w:rsidR="003869B6" w:rsidRPr="003869B6" w:rsidRDefault="003869B6" w:rsidP="003869B6">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3869B6">
        <w:rPr>
          <w:rFonts w:ascii="Lora" w:eastAsia="Times New Roman" w:hAnsi="Lora" w:cs="Times New Roman"/>
          <w:b/>
          <w:bCs/>
          <w:color w:val="2A2A2A"/>
          <w:kern w:val="36"/>
          <w:sz w:val="38"/>
          <w:szCs w:val="38"/>
          <w:lang w:eastAsia="en-IN"/>
          <w14:ligatures w14:val="none"/>
        </w:rPr>
        <w:lastRenderedPageBreak/>
        <w:t>Code-First Approach in Entity Framework Core</w:t>
      </w:r>
    </w:p>
    <w:p w14:paraId="4D8404F9"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Last Updated: September 26, 2022</w:t>
      </w:r>
    </w:p>
    <w:p w14:paraId="5CBFB230"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0ED1C9F8" wp14:editId="213DF694">
                <wp:extent cx="6193155" cy="3924300"/>
                <wp:effectExtent l="0" t="0" r="0" b="0"/>
                <wp:docPr id="273637038" name="AutoShape 263" descr="Code-First Approach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37EC5E" id="AutoShape 263" o:spid="_x0000_s1026" alt="Code-First Approach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4123C8F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t xml:space="preserve">The Entity Framework Core Code-First approach creates the database and tables based on entity classes and configurations given on </w:t>
      </w:r>
      <w:proofErr w:type="spellStart"/>
      <w:r w:rsidRPr="003869B6">
        <w:rPr>
          <w:rFonts w:ascii="Lora" w:eastAsia="Times New Roman" w:hAnsi="Lora" w:cs="Times New Roman"/>
          <w:b/>
          <w:bCs/>
          <w:color w:val="2A2A2A"/>
          <w:kern w:val="0"/>
          <w:sz w:val="27"/>
          <w:szCs w:val="27"/>
          <w:lang w:eastAsia="en-IN"/>
          <w14:ligatures w14:val="none"/>
        </w:rPr>
        <w:t>DbContext</w:t>
      </w:r>
      <w:proofErr w:type="spellEnd"/>
      <w:r w:rsidRPr="003869B6">
        <w:rPr>
          <w:rFonts w:ascii="Lora" w:eastAsia="Times New Roman" w:hAnsi="Lora" w:cs="Times New Roman"/>
          <w:b/>
          <w:bCs/>
          <w:color w:val="2A2A2A"/>
          <w:kern w:val="0"/>
          <w:sz w:val="27"/>
          <w:szCs w:val="27"/>
          <w:lang w:eastAsia="en-IN"/>
          <w14:ligatures w14:val="none"/>
        </w:rPr>
        <w:t>. The Code-First Approach is helpful in situations where we are beginning a new project and don’t have a clear picture of the database. This is the preferred approach when working with EF Core and the creation of database &amp; tables are done when migration commands are run.</w:t>
      </w:r>
    </w:p>
    <w:p w14:paraId="14E23474" w14:textId="77777777" w:rsidR="003869B6" w:rsidRPr="003869B6" w:rsidRDefault="003869B6" w:rsidP="003869B6">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61294A2E" wp14:editId="080FAC51">
                <wp:extent cx="304800" cy="304800"/>
                <wp:effectExtent l="0" t="0" r="0" b="0"/>
                <wp:docPr id="1435783187" name="AutoShape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06F296" id="AutoShape 2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0315DD" w14:textId="77777777" w:rsidR="003869B6" w:rsidRPr="003869B6" w:rsidRDefault="003869B6" w:rsidP="003869B6">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3869B6">
        <w:rPr>
          <w:rFonts w:ascii="Lora" w:eastAsia="Times New Roman" w:hAnsi="Lora" w:cs="Times New Roman"/>
          <w:color w:val="2A2A2A"/>
          <w:kern w:val="0"/>
          <w:lang w:eastAsia="en-IN"/>
          <w14:ligatures w14:val="none"/>
        </w:rPr>
        <w:t>This tutorial is a part of </w:t>
      </w:r>
      <w:r w:rsidRPr="003869B6">
        <w:rPr>
          <w:rFonts w:ascii="Lora" w:eastAsia="Times New Roman" w:hAnsi="Lora" w:cs="Times New Roman"/>
          <w:b/>
          <w:bCs/>
          <w:color w:val="2A2A2A"/>
          <w:kern w:val="0"/>
          <w:lang w:eastAsia="en-IN"/>
          <w14:ligatures w14:val="none"/>
        </w:rPr>
        <w:t>Entity Framework Core</w:t>
      </w:r>
      <w:r w:rsidRPr="003869B6">
        <w:rPr>
          <w:rFonts w:ascii="Lora" w:eastAsia="Times New Roman" w:hAnsi="Lora" w:cs="Times New Roman"/>
          <w:color w:val="2A2A2A"/>
          <w:kern w:val="0"/>
          <w:lang w:eastAsia="en-IN"/>
          <w14:ligatures w14:val="none"/>
        </w:rPr>
        <w:t> series.</w:t>
      </w:r>
    </w:p>
    <w:p w14:paraId="226AA351"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If you had worked with previous Entity Framework 6 then you would have used the Database-First approach and created </w:t>
      </w:r>
      <w:hyperlink r:id="rId58" w:tgtFrame="_blank" w:history="1">
        <w:r w:rsidRPr="003869B6">
          <w:rPr>
            <w:rFonts w:ascii="Lora" w:eastAsia="Times New Roman" w:hAnsi="Lora" w:cs="Times New Roman"/>
            <w:color w:val="C72730"/>
            <w:kern w:val="0"/>
            <w:sz w:val="27"/>
            <w:szCs w:val="27"/>
            <w:u w:val="single"/>
            <w:lang w:eastAsia="en-IN"/>
            <w14:ligatures w14:val="none"/>
          </w:rPr>
          <w:t>EDMX</w:t>
        </w:r>
      </w:hyperlink>
      <w:r w:rsidRPr="003869B6">
        <w:rPr>
          <w:rFonts w:ascii="Lora" w:eastAsia="Times New Roman" w:hAnsi="Lora" w:cs="Times New Roman"/>
          <w:color w:val="0288D1"/>
          <w:kern w:val="0"/>
          <w:sz w:val="27"/>
          <w:szCs w:val="27"/>
          <w:lang w:eastAsia="en-IN"/>
          <w14:ligatures w14:val="none"/>
        </w:rPr>
        <w:t xml:space="preserve"> file. The EDMX file contains snapshot of the database, </w:t>
      </w:r>
      <w:proofErr w:type="gramStart"/>
      <w:r w:rsidRPr="003869B6">
        <w:rPr>
          <w:rFonts w:ascii="Lora" w:eastAsia="Times New Roman" w:hAnsi="Lora" w:cs="Times New Roman"/>
          <w:color w:val="0288D1"/>
          <w:kern w:val="0"/>
          <w:sz w:val="27"/>
          <w:szCs w:val="27"/>
          <w:lang w:eastAsia="en-IN"/>
          <w14:ligatures w14:val="none"/>
        </w:rPr>
        <w:t>it’s</w:t>
      </w:r>
      <w:proofErr w:type="gramEnd"/>
      <w:r w:rsidRPr="003869B6">
        <w:rPr>
          <w:rFonts w:ascii="Lora" w:eastAsia="Times New Roman" w:hAnsi="Lora" w:cs="Times New Roman"/>
          <w:color w:val="0288D1"/>
          <w:kern w:val="0"/>
          <w:sz w:val="27"/>
          <w:szCs w:val="27"/>
          <w:lang w:eastAsia="en-IN"/>
          <w14:ligatures w14:val="none"/>
        </w:rPr>
        <w:t xml:space="preserve"> table, stored procedures, relationships, etc. Now the shift is mode to Code-First approach, in-fact Microsoft has placed heavy emphasis on the Code-First approach. We can say Database-First approach is all but dead.</w:t>
      </w:r>
    </w:p>
    <w:p w14:paraId="700820B5" w14:textId="77777777" w:rsidR="003869B6" w:rsidRPr="003869B6" w:rsidRDefault="003869B6" w:rsidP="003869B6">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3869B6">
        <w:rPr>
          <w:rFonts w:ascii="Lora" w:eastAsia="Times New Roman" w:hAnsi="Lora" w:cs="Times New Roman"/>
          <w:b/>
          <w:bCs/>
          <w:color w:val="2A2A2A"/>
          <w:kern w:val="0"/>
          <w:sz w:val="26"/>
          <w:szCs w:val="26"/>
          <w:lang w:eastAsia="en-IN"/>
          <w14:ligatures w14:val="none"/>
        </w:rPr>
        <w:t>Page Contents</w:t>
      </w:r>
    </w:p>
    <w:p w14:paraId="02DBA822" w14:textId="77777777" w:rsidR="003869B6" w:rsidRPr="003869B6" w:rsidRDefault="003869B6" w:rsidP="003869B6">
      <w:pPr>
        <w:numPr>
          <w:ilvl w:val="0"/>
          <w:numId w:val="1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59" w:anchor="example" w:history="1">
        <w:r w:rsidRPr="003869B6">
          <w:rPr>
            <w:rFonts w:ascii="Lora" w:eastAsia="Times New Roman" w:hAnsi="Lora" w:cs="Times New Roman"/>
            <w:color w:val="4A4242"/>
            <w:kern w:val="0"/>
            <w:sz w:val="26"/>
            <w:szCs w:val="26"/>
            <w:lang w:eastAsia="en-IN"/>
            <w14:ligatures w14:val="none"/>
          </w:rPr>
          <w:t>Example Project</w:t>
        </w:r>
      </w:hyperlink>
    </w:p>
    <w:p w14:paraId="3FCDD4E0" w14:textId="77777777" w:rsidR="003869B6" w:rsidRPr="003869B6" w:rsidRDefault="003869B6" w:rsidP="003869B6">
      <w:pPr>
        <w:numPr>
          <w:ilvl w:val="0"/>
          <w:numId w:val="1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60" w:anchor="create" w:history="1">
        <w:r w:rsidRPr="003869B6">
          <w:rPr>
            <w:rFonts w:ascii="Lora" w:eastAsia="Times New Roman" w:hAnsi="Lora" w:cs="Times New Roman"/>
            <w:color w:val="4A4242"/>
            <w:kern w:val="0"/>
            <w:sz w:val="26"/>
            <w:szCs w:val="26"/>
            <w:lang w:eastAsia="en-IN"/>
            <w14:ligatures w14:val="none"/>
          </w:rPr>
          <w:t>Create a Record</w:t>
        </w:r>
      </w:hyperlink>
    </w:p>
    <w:p w14:paraId="566C7BE1" w14:textId="77777777" w:rsidR="003869B6" w:rsidRPr="003869B6" w:rsidRDefault="003869B6" w:rsidP="003869B6">
      <w:pPr>
        <w:numPr>
          <w:ilvl w:val="0"/>
          <w:numId w:val="1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61" w:anchor="seed" w:history="1">
        <w:r w:rsidRPr="003869B6">
          <w:rPr>
            <w:rFonts w:ascii="Lora" w:eastAsia="Times New Roman" w:hAnsi="Lora" w:cs="Times New Roman"/>
            <w:color w:val="4A4242"/>
            <w:kern w:val="0"/>
            <w:sz w:val="26"/>
            <w:szCs w:val="26"/>
            <w:lang w:eastAsia="en-IN"/>
            <w14:ligatures w14:val="none"/>
          </w:rPr>
          <w:t>Entity Framework Core Seed Data</w:t>
        </w:r>
      </w:hyperlink>
    </w:p>
    <w:p w14:paraId="1AD943CD" w14:textId="77777777" w:rsidR="003869B6" w:rsidRPr="003869B6" w:rsidRDefault="003869B6" w:rsidP="003869B6">
      <w:pPr>
        <w:numPr>
          <w:ilvl w:val="0"/>
          <w:numId w:val="1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62" w:anchor="download" w:history="1">
        <w:r w:rsidRPr="003869B6">
          <w:rPr>
            <w:rFonts w:ascii="Lora" w:eastAsia="Times New Roman" w:hAnsi="Lora" w:cs="Times New Roman"/>
            <w:color w:val="4A4242"/>
            <w:kern w:val="0"/>
            <w:sz w:val="26"/>
            <w:szCs w:val="26"/>
            <w:lang w:eastAsia="en-IN"/>
            <w14:ligatures w14:val="none"/>
          </w:rPr>
          <w:t>Download Source Codes</w:t>
        </w:r>
      </w:hyperlink>
    </w:p>
    <w:p w14:paraId="1C0AD9E1"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Example Project</w:t>
      </w:r>
    </w:p>
    <w:p w14:paraId="67554E6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To understand how the </w:t>
      </w:r>
      <w:r w:rsidRPr="003869B6">
        <w:rPr>
          <w:rFonts w:ascii="Lora" w:eastAsia="Times New Roman" w:hAnsi="Lora" w:cs="Times New Roman"/>
          <w:b/>
          <w:bCs/>
          <w:color w:val="2A2A2A"/>
          <w:kern w:val="0"/>
          <w:sz w:val="27"/>
          <w:szCs w:val="27"/>
          <w:lang w:eastAsia="en-IN"/>
          <w14:ligatures w14:val="none"/>
        </w:rPr>
        <w:t>Code-First approach</w:t>
      </w:r>
      <w:r w:rsidRPr="003869B6">
        <w:rPr>
          <w:rFonts w:ascii="Lora" w:eastAsia="Times New Roman" w:hAnsi="Lora" w:cs="Times New Roman"/>
          <w:color w:val="2A2A2A"/>
          <w:kern w:val="0"/>
          <w:sz w:val="27"/>
          <w:szCs w:val="27"/>
          <w:lang w:eastAsia="en-IN"/>
          <w14:ligatures w14:val="none"/>
        </w:rPr>
        <w:t> works, first create a new ASP.NET Core project and </w:t>
      </w:r>
      <w:hyperlink r:id="rId63" w:tgtFrame="_blank" w:history="1">
        <w:r w:rsidRPr="003869B6">
          <w:rPr>
            <w:rFonts w:ascii="Lora" w:eastAsia="Times New Roman" w:hAnsi="Lora" w:cs="Times New Roman"/>
            <w:color w:val="C72730"/>
            <w:kern w:val="0"/>
            <w:sz w:val="27"/>
            <w:szCs w:val="27"/>
            <w:u w:val="single"/>
            <w:lang w:eastAsia="en-IN"/>
            <w14:ligatures w14:val="none"/>
          </w:rPr>
          <w:t>Install Entity Framework Core</w:t>
        </w:r>
      </w:hyperlink>
      <w:r w:rsidRPr="003869B6">
        <w:rPr>
          <w:rFonts w:ascii="Lora" w:eastAsia="Times New Roman" w:hAnsi="Lora" w:cs="Times New Roman"/>
          <w:color w:val="2A2A2A"/>
          <w:kern w:val="0"/>
          <w:sz w:val="27"/>
          <w:szCs w:val="27"/>
          <w:lang w:eastAsia="en-IN"/>
          <w14:ligatures w14:val="none"/>
        </w:rPr>
        <w:t xml:space="preserve"> package on it. In this project we will be dealing with Companies having areas like </w:t>
      </w:r>
      <w:proofErr w:type="gramStart"/>
      <w:r w:rsidRPr="003869B6">
        <w:rPr>
          <w:rFonts w:ascii="Lora" w:eastAsia="Times New Roman" w:hAnsi="Lora" w:cs="Times New Roman"/>
          <w:color w:val="2A2A2A"/>
          <w:kern w:val="0"/>
          <w:sz w:val="27"/>
          <w:szCs w:val="27"/>
          <w:lang w:eastAsia="en-IN"/>
          <w14:ligatures w14:val="none"/>
        </w:rPr>
        <w:t>it’s</w:t>
      </w:r>
      <w:proofErr w:type="gramEnd"/>
      <w:r w:rsidRPr="003869B6">
        <w:rPr>
          <w:rFonts w:ascii="Lora" w:eastAsia="Times New Roman" w:hAnsi="Lora" w:cs="Times New Roman"/>
          <w:color w:val="2A2A2A"/>
          <w:kern w:val="0"/>
          <w:sz w:val="27"/>
          <w:szCs w:val="27"/>
          <w:lang w:eastAsia="en-IN"/>
          <w14:ligatures w14:val="none"/>
        </w:rPr>
        <w:t xml:space="preserve"> employees, departments, etc.</w:t>
      </w:r>
    </w:p>
    <w:p w14:paraId="4EAC9736"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 xml:space="preserve">Create Entity &amp; </w:t>
      </w:r>
      <w:proofErr w:type="spellStart"/>
      <w:r w:rsidRPr="003869B6">
        <w:rPr>
          <w:rFonts w:ascii="Lora" w:eastAsia="Times New Roman" w:hAnsi="Lora" w:cs="Times New Roman"/>
          <w:color w:val="242424"/>
          <w:kern w:val="0"/>
          <w:sz w:val="30"/>
          <w:szCs w:val="30"/>
          <w:lang w:eastAsia="en-IN"/>
          <w14:ligatures w14:val="none"/>
        </w:rPr>
        <w:t>DbContext</w:t>
      </w:r>
      <w:proofErr w:type="spellEnd"/>
    </w:p>
    <w:p w14:paraId="4E31C064"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Create a class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Information.cs</w:t>
      </w:r>
      <w:proofErr w:type="spellEnd"/>
      <w:r w:rsidRPr="003869B6">
        <w:rPr>
          <w:rFonts w:ascii="Lora" w:eastAsia="Times New Roman" w:hAnsi="Lora" w:cs="Times New Roman"/>
          <w:color w:val="2A2A2A"/>
          <w:kern w:val="0"/>
          <w:sz w:val="27"/>
          <w:szCs w:val="27"/>
          <w:lang w:eastAsia="en-IN"/>
          <w14:ligatures w14:val="none"/>
        </w:rPr>
        <w:t> inside the </w:t>
      </w:r>
      <w:r w:rsidRPr="003869B6">
        <w:rPr>
          <w:rFonts w:ascii="Lora" w:eastAsia="Times New Roman" w:hAnsi="Lora" w:cs="Times New Roman"/>
          <w:color w:val="2A2A2A"/>
          <w:kern w:val="0"/>
          <w:sz w:val="27"/>
          <w:szCs w:val="27"/>
          <w:u w:val="single"/>
          <w:lang w:eastAsia="en-IN"/>
          <w14:ligatures w14:val="none"/>
        </w:rPr>
        <w:t>Models</w:t>
      </w:r>
      <w:r w:rsidRPr="003869B6">
        <w:rPr>
          <w:rFonts w:ascii="Lora" w:eastAsia="Times New Roman" w:hAnsi="Lora" w:cs="Times New Roman"/>
          <w:color w:val="2A2A2A"/>
          <w:kern w:val="0"/>
          <w:sz w:val="27"/>
          <w:szCs w:val="27"/>
          <w:lang w:eastAsia="en-IN"/>
          <w14:ligatures w14:val="none"/>
        </w:rPr>
        <w:t> folder. It will contain information about the different companies like company id, company name, license, year of establishment and yearly revenue generated by them.</w:t>
      </w:r>
    </w:p>
    <w:p w14:paraId="65AEAAFF"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"https://go.ezodn.com/ads/charity/proxy?p_id=ecea9c90-90fb-43bd-6dd7-9e1337411c67&amp;d_id=122531&amp;imp_id=3592833959012550&amp;c_id=1084&amp;l_id=10016&amp;url=https%3A%2F%2Fwww.amazonconservation.org%2Ftake-action%2Fdonate%2F&amp;ffid=1&amp;co=IN"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78E2DD56"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3252313E"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1637DAE3"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C525E97" wp14:editId="5F03A56A">
            <wp:extent cx="135255" cy="135255"/>
            <wp:effectExtent l="0" t="0" r="0" b="0"/>
            <wp:docPr id="265" name="Picture 7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65AB1D13" w14:textId="77777777" w:rsidTr="003869B6">
        <w:tc>
          <w:tcPr>
            <w:tcW w:w="6" w:type="dxa"/>
            <w:tcBorders>
              <w:top w:val="nil"/>
              <w:left w:val="nil"/>
              <w:bottom w:val="nil"/>
              <w:right w:val="nil"/>
            </w:tcBorders>
            <w:vAlign w:val="bottom"/>
            <w:hideMark/>
          </w:tcPr>
          <w:p w14:paraId="77D4F54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3FD1A0B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680E9DA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13C343C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450CB61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13B14C3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13C4DF7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02BDFF7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4DFE889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38CBF01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02C57E6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6D8F71D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330FFE7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07A1B0E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610BBAE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A0DD98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namespace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EFCoreExample.Models</w:t>
            </w:r>
            <w:proofErr w:type="spellEnd"/>
          </w:p>
          <w:p w14:paraId="205DFC7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0AA0E9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Information</w:t>
            </w:r>
          </w:p>
          <w:p w14:paraId="26FF39C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8598A7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E2125D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28B638B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1AAD5D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1DA81A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License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6ABE64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BAF695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DateTime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Establshied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3685C1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5A2788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decimal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Revenue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4F6FBD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228E37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08761B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Next create a </w:t>
      </w:r>
      <w:hyperlink r:id="rId64" w:tgtFrame="_blank" w:history="1">
        <w:r w:rsidRPr="003869B6">
          <w:rPr>
            <w:rFonts w:ascii="Lora" w:eastAsia="Times New Roman" w:hAnsi="Lora" w:cs="Times New Roman"/>
            <w:b/>
            <w:bCs/>
            <w:color w:val="C72730"/>
            <w:kern w:val="0"/>
            <w:sz w:val="27"/>
            <w:szCs w:val="27"/>
            <w:u w:val="single"/>
            <w:lang w:eastAsia="en-IN"/>
            <w14:ligatures w14:val="none"/>
          </w:rPr>
          <w:t>Database Context (</w:t>
        </w:r>
        <w:proofErr w:type="spellStart"/>
        <w:r w:rsidRPr="003869B6">
          <w:rPr>
            <w:rFonts w:ascii="Lora" w:eastAsia="Times New Roman" w:hAnsi="Lora" w:cs="Times New Roman"/>
            <w:b/>
            <w:bCs/>
            <w:color w:val="C72730"/>
            <w:kern w:val="0"/>
            <w:sz w:val="27"/>
            <w:szCs w:val="27"/>
            <w:u w:val="single"/>
            <w:lang w:eastAsia="en-IN"/>
            <w14:ligatures w14:val="none"/>
          </w:rPr>
          <w:t>DbContext</w:t>
        </w:r>
        <w:proofErr w:type="spellEnd"/>
        <w:r w:rsidRPr="003869B6">
          <w:rPr>
            <w:rFonts w:ascii="Lora" w:eastAsia="Times New Roman" w:hAnsi="Lora" w:cs="Times New Roman"/>
            <w:b/>
            <w:bCs/>
            <w:color w:val="C72730"/>
            <w:kern w:val="0"/>
            <w:sz w:val="27"/>
            <w:szCs w:val="27"/>
            <w:u w:val="single"/>
            <w:lang w:eastAsia="en-IN"/>
            <w14:ligatures w14:val="none"/>
          </w:rPr>
          <w:t>)</w:t>
        </w:r>
      </w:hyperlink>
      <w:r w:rsidRPr="003869B6">
        <w:rPr>
          <w:rFonts w:ascii="Lora" w:eastAsia="Times New Roman" w:hAnsi="Lora" w:cs="Times New Roman"/>
          <w:color w:val="2A2A2A"/>
          <w:kern w:val="0"/>
          <w:sz w:val="27"/>
          <w:szCs w:val="27"/>
          <w:lang w:eastAsia="en-IN"/>
          <w14:ligatures w14:val="none"/>
        </w:rPr>
        <w:t> for EF Core and name it </w:t>
      </w:r>
      <w:proofErr w:type="spellStart"/>
      <w:r w:rsidRPr="003869B6">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3869B6">
        <w:rPr>
          <w:rFonts w:ascii="Lora" w:eastAsia="Times New Roman" w:hAnsi="Lora" w:cs="Times New Roman"/>
          <w:color w:val="2A2A2A"/>
          <w:kern w:val="0"/>
          <w:sz w:val="27"/>
          <w:szCs w:val="27"/>
          <w:lang w:eastAsia="en-IN"/>
          <w14:ligatures w14:val="none"/>
        </w:rPr>
        <w:t>. Place it inside the </w:t>
      </w:r>
      <w:r w:rsidRPr="003869B6">
        <w:rPr>
          <w:rFonts w:ascii="Lora" w:eastAsia="Times New Roman" w:hAnsi="Lora" w:cs="Times New Roman"/>
          <w:color w:val="2A2A2A"/>
          <w:kern w:val="0"/>
          <w:sz w:val="27"/>
          <w:szCs w:val="27"/>
          <w:u w:val="single"/>
          <w:lang w:eastAsia="en-IN"/>
          <w14:ligatures w14:val="none"/>
        </w:rPr>
        <w:t>Models</w:t>
      </w:r>
      <w:r w:rsidRPr="003869B6">
        <w:rPr>
          <w:rFonts w:ascii="Lora" w:eastAsia="Times New Roman" w:hAnsi="Lora" w:cs="Times New Roman"/>
          <w:color w:val="2A2A2A"/>
          <w:kern w:val="0"/>
          <w:sz w:val="27"/>
          <w:szCs w:val="27"/>
          <w:lang w:eastAsia="en-IN"/>
          <w14:ligatures w14:val="none"/>
        </w:rPr>
        <w:t> folder.</w:t>
      </w:r>
    </w:p>
    <w:p w14:paraId="14BD182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using </w:t>
      </w:r>
      <w:proofErr w:type="spellStart"/>
      <w:r w:rsidRPr="003869B6">
        <w:rPr>
          <w:rFonts w:ascii="inherit" w:eastAsia="Times New Roman" w:hAnsi="inherit" w:cs="Courier New"/>
          <w:color w:val="B9BDB6"/>
          <w:kern w:val="0"/>
          <w:sz w:val="20"/>
          <w:szCs w:val="20"/>
          <w:lang w:eastAsia="en-IN"/>
          <w14:ligatures w14:val="none"/>
        </w:rPr>
        <w:t>Microsoft.</w:t>
      </w:r>
      <w:proofErr w:type="gramStart"/>
      <w:r w:rsidRPr="003869B6">
        <w:rPr>
          <w:rFonts w:ascii="inherit" w:eastAsia="Times New Roman" w:hAnsi="inherit" w:cs="Courier New"/>
          <w:color w:val="B9BDB6"/>
          <w:kern w:val="0"/>
          <w:sz w:val="20"/>
          <w:szCs w:val="20"/>
          <w:lang w:eastAsia="en-IN"/>
          <w14:ligatures w14:val="none"/>
        </w:rPr>
        <w:t>EntityFrameworkCore</w:t>
      </w:r>
      <w:proofErr w:type="spellEnd"/>
      <w:r w:rsidRPr="003869B6">
        <w:rPr>
          <w:rFonts w:ascii="inherit" w:eastAsia="Times New Roman" w:hAnsi="inherit" w:cs="Courier New"/>
          <w:color w:val="B9BDB6"/>
          <w:kern w:val="0"/>
          <w:sz w:val="20"/>
          <w:szCs w:val="20"/>
          <w:lang w:eastAsia="en-IN"/>
          <w14:ligatures w14:val="none"/>
        </w:rPr>
        <w:t>;</w:t>
      </w:r>
      <w:proofErr w:type="gramEnd"/>
    </w:p>
    <w:p w14:paraId="355371B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5D3D8CF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namespace </w:t>
      </w:r>
      <w:proofErr w:type="spellStart"/>
      <w:r w:rsidRPr="003869B6">
        <w:rPr>
          <w:rFonts w:ascii="inherit" w:eastAsia="Times New Roman" w:hAnsi="inherit" w:cs="Courier New"/>
          <w:color w:val="B9BDB6"/>
          <w:kern w:val="0"/>
          <w:sz w:val="20"/>
          <w:szCs w:val="20"/>
          <w:lang w:eastAsia="en-IN"/>
          <w14:ligatures w14:val="none"/>
        </w:rPr>
        <w:t>EFCoreExample.Models</w:t>
      </w:r>
      <w:proofErr w:type="spellEnd"/>
    </w:p>
    <w:p w14:paraId="1D5678C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19649DA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class </w:t>
      </w:r>
      <w:proofErr w:type="spellStart"/>
      <w:proofErr w:type="gram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 xml:space="preserve"> :</w:t>
      </w:r>
      <w:proofErr w:type="gram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DbContext</w:t>
      </w:r>
      <w:proofErr w:type="spellEnd"/>
    </w:p>
    <w:p w14:paraId="4401A37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DE970E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w:t>
      </w:r>
      <w:proofErr w:type="spellStart"/>
      <w:proofErr w:type="gram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w:t>
      </w:r>
      <w:proofErr w:type="spellStart"/>
      <w:proofErr w:type="gramEnd"/>
      <w:r w:rsidRPr="003869B6">
        <w:rPr>
          <w:rFonts w:ascii="inherit" w:eastAsia="Times New Roman" w:hAnsi="inherit" w:cs="Courier New"/>
          <w:color w:val="B9BDB6"/>
          <w:kern w:val="0"/>
          <w:sz w:val="20"/>
          <w:szCs w:val="20"/>
          <w:lang w:eastAsia="en-IN"/>
          <w14:ligatures w14:val="none"/>
        </w:rPr>
        <w:t>DbContextOptions</w:t>
      </w:r>
      <w:proofErr w:type="spellEnd"/>
      <w:r w:rsidRPr="003869B6">
        <w:rPr>
          <w:rFonts w:ascii="inherit" w:eastAsia="Times New Roman" w:hAnsi="inherit" w:cs="Courier New"/>
          <w:color w:val="B9BDB6"/>
          <w:kern w:val="0"/>
          <w:sz w:val="20"/>
          <w:szCs w:val="20"/>
          <w:lang w:eastAsia="en-IN"/>
          <w14:ligatures w14:val="none"/>
        </w:rPr>
        <w:t>&lt;</w:t>
      </w:r>
      <w:proofErr w:type="spell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&gt; options) : base(options)</w:t>
      </w:r>
    </w:p>
    <w:p w14:paraId="4F9D829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68A6F26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67AE51A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2580482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w:t>
      </w:r>
      <w:proofErr w:type="spellStart"/>
      <w:r w:rsidRPr="003869B6">
        <w:rPr>
          <w:rFonts w:ascii="inherit" w:eastAsia="Times New Roman" w:hAnsi="inherit" w:cs="Courier New"/>
          <w:color w:val="B9BDB6"/>
          <w:kern w:val="0"/>
          <w:sz w:val="20"/>
          <w:szCs w:val="20"/>
          <w:lang w:eastAsia="en-IN"/>
          <w14:ligatures w14:val="none"/>
        </w:rPr>
        <w:t>DbSet</w:t>
      </w:r>
      <w:proofErr w:type="spellEnd"/>
      <w:r w:rsidRPr="003869B6">
        <w:rPr>
          <w:rFonts w:ascii="inherit" w:eastAsia="Times New Roman" w:hAnsi="inherit" w:cs="Courier New"/>
          <w:color w:val="B9BDB6"/>
          <w:kern w:val="0"/>
          <w:sz w:val="20"/>
          <w:szCs w:val="20"/>
          <w:lang w:eastAsia="en-IN"/>
          <w14:ligatures w14:val="none"/>
        </w:rPr>
        <w:t xml:space="preserve">&lt;Information&gt; Information </w:t>
      </w:r>
      <w:proofErr w:type="gramStart"/>
      <w:r w:rsidRPr="003869B6">
        <w:rPr>
          <w:rFonts w:ascii="inherit" w:eastAsia="Times New Roman" w:hAnsi="inherit" w:cs="Courier New"/>
          <w:color w:val="B9BDB6"/>
          <w:kern w:val="0"/>
          <w:sz w:val="20"/>
          <w:szCs w:val="20"/>
          <w:lang w:eastAsia="en-IN"/>
          <w14:ligatures w14:val="none"/>
        </w:rPr>
        <w:t>{ get</w:t>
      </w:r>
      <w:proofErr w:type="gramEnd"/>
      <w:r w:rsidRPr="003869B6">
        <w:rPr>
          <w:rFonts w:ascii="inherit" w:eastAsia="Times New Roman" w:hAnsi="inherit" w:cs="Courier New"/>
          <w:color w:val="B9BDB6"/>
          <w:kern w:val="0"/>
          <w:sz w:val="20"/>
          <w:szCs w:val="20"/>
          <w:lang w:eastAsia="en-IN"/>
          <w14:ligatures w14:val="none"/>
        </w:rPr>
        <w:t>; set; }</w:t>
      </w:r>
    </w:p>
    <w:p w14:paraId="455C754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70CFE3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1881456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now register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as a service in the </w:t>
      </w:r>
      <w:proofErr w:type="spellStart"/>
      <w:r w:rsidRPr="003869B6">
        <w:rPr>
          <w:rFonts w:ascii="Lora" w:eastAsia="Times New Roman" w:hAnsi="Lora" w:cs="Times New Roman"/>
          <w:color w:val="2A2A2A"/>
          <w:kern w:val="0"/>
          <w:sz w:val="27"/>
          <w:szCs w:val="27"/>
          <w:lang w:eastAsia="en-IN"/>
          <w14:ligatures w14:val="none"/>
        </w:rPr>
        <w:t>Program.cs</w:t>
      </w:r>
      <w:proofErr w:type="spellEnd"/>
      <w:r w:rsidRPr="003869B6">
        <w:rPr>
          <w:rFonts w:ascii="Lora" w:eastAsia="Times New Roman" w:hAnsi="Lora" w:cs="Times New Roman"/>
          <w:color w:val="2A2A2A"/>
          <w:kern w:val="0"/>
          <w:sz w:val="27"/>
          <w:szCs w:val="27"/>
          <w:lang w:eastAsia="en-IN"/>
          <w14:ligatures w14:val="none"/>
        </w:rPr>
        <w:t xml:space="preserve"> class of the app.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we add the below given code line to it.</w:t>
      </w:r>
    </w:p>
    <w:p w14:paraId="324FFD1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builder.Services.AddDbContext</w:t>
      </w:r>
      <w:proofErr w:type="spellEnd"/>
      <w:proofErr w:type="gramEnd"/>
      <w:r w:rsidRPr="003869B6">
        <w:rPr>
          <w:rFonts w:ascii="inherit" w:eastAsia="Times New Roman" w:hAnsi="inherit" w:cs="Courier New"/>
          <w:color w:val="B9BDB6"/>
          <w:kern w:val="0"/>
          <w:sz w:val="20"/>
          <w:szCs w:val="20"/>
          <w:lang w:eastAsia="en-IN"/>
          <w14:ligatures w14:val="none"/>
        </w:rPr>
        <w:t>&lt;</w:t>
      </w:r>
      <w:proofErr w:type="spell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&gt;(options =&gt;</w:t>
      </w:r>
    </w:p>
    <w:p w14:paraId="41AE686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gramStart"/>
      <w:r w:rsidRPr="003869B6">
        <w:rPr>
          <w:rFonts w:ascii="inherit" w:eastAsia="Times New Roman" w:hAnsi="inherit" w:cs="Courier New"/>
          <w:color w:val="B9BDB6"/>
          <w:kern w:val="0"/>
          <w:sz w:val="20"/>
          <w:szCs w:val="20"/>
          <w:lang w:eastAsia="en-IN"/>
          <w14:ligatures w14:val="none"/>
        </w:rPr>
        <w:t>options.UseSqlServer</w:t>
      </w:r>
      <w:proofErr w:type="gramEnd"/>
      <w:r w:rsidRPr="003869B6">
        <w:rPr>
          <w:rFonts w:ascii="inherit" w:eastAsia="Times New Roman" w:hAnsi="inherit" w:cs="Courier New"/>
          <w:color w:val="B9BDB6"/>
          <w:kern w:val="0"/>
          <w:sz w:val="20"/>
          <w:szCs w:val="20"/>
          <w:lang w:eastAsia="en-IN"/>
          <w14:ligatures w14:val="none"/>
        </w:rPr>
        <w:t>(builder.Configuration.GetConnectionString("DefaultConnection")));</w:t>
      </w:r>
    </w:p>
    <w:p w14:paraId="5AE7FE9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connection string to the database is stored in the </w:t>
      </w:r>
      <w:proofErr w:type="spellStart"/>
      <w:r w:rsidRPr="003869B6">
        <w:rPr>
          <w:rFonts w:ascii="Lora" w:eastAsia="Times New Roman" w:hAnsi="Lora" w:cs="Times New Roman"/>
          <w:color w:val="2A2A2A"/>
          <w:kern w:val="0"/>
          <w:sz w:val="27"/>
          <w:szCs w:val="27"/>
          <w:shd w:val="clear" w:color="auto" w:fill="D9FCF1"/>
          <w:lang w:eastAsia="en-IN"/>
          <w14:ligatures w14:val="none"/>
        </w:rPr>
        <w:t>appsettings.json</w:t>
      </w:r>
      <w:proofErr w:type="spellEnd"/>
      <w:r w:rsidRPr="003869B6">
        <w:rPr>
          <w:rFonts w:ascii="Lora" w:eastAsia="Times New Roman" w:hAnsi="Lora" w:cs="Times New Roman"/>
          <w:color w:val="2A2A2A"/>
          <w:kern w:val="0"/>
          <w:sz w:val="27"/>
          <w:szCs w:val="27"/>
          <w:lang w:eastAsia="en-IN"/>
          <w14:ligatures w14:val="none"/>
        </w:rPr>
        <w:t> file and is shown below.</w:t>
      </w:r>
    </w:p>
    <w:p w14:paraId="111F22D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7288D4E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ConnectionStrings</w:t>
      </w:r>
      <w:proofErr w:type="spellEnd"/>
      <w:r w:rsidRPr="003869B6">
        <w:rPr>
          <w:rFonts w:ascii="inherit" w:eastAsia="Times New Roman" w:hAnsi="inherit" w:cs="Courier New"/>
          <w:color w:val="B9BDB6"/>
          <w:kern w:val="0"/>
          <w:sz w:val="20"/>
          <w:szCs w:val="20"/>
          <w:lang w:eastAsia="en-IN"/>
          <w14:ligatures w14:val="none"/>
        </w:rPr>
        <w:t>": {</w:t>
      </w:r>
    </w:p>
    <w:p w14:paraId="065D1F6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DefaultConnection</w:t>
      </w:r>
      <w:proofErr w:type="spellEnd"/>
      <w:r w:rsidRPr="003869B6">
        <w:rPr>
          <w:rFonts w:ascii="inherit" w:eastAsia="Times New Roman" w:hAnsi="inherit" w:cs="Courier New"/>
          <w:color w:val="B9BDB6"/>
          <w:kern w:val="0"/>
          <w:sz w:val="20"/>
          <w:szCs w:val="20"/>
          <w:lang w:eastAsia="en-IN"/>
          <w14:ligatures w14:val="none"/>
        </w:rPr>
        <w:t>": "Data Source=(</w:t>
      </w:r>
      <w:proofErr w:type="spellStart"/>
      <w:r w:rsidRPr="003869B6">
        <w:rPr>
          <w:rFonts w:ascii="inherit" w:eastAsia="Times New Roman" w:hAnsi="inherit" w:cs="Courier New"/>
          <w:color w:val="B9BDB6"/>
          <w:kern w:val="0"/>
          <w:sz w:val="20"/>
          <w:szCs w:val="20"/>
          <w:lang w:eastAsia="en-IN"/>
          <w14:ligatures w14:val="none"/>
        </w:rPr>
        <w:t>localdb</w:t>
      </w:r>
      <w:proofErr w:type="spellEnd"/>
      <w:r w:rsidRPr="003869B6">
        <w:rPr>
          <w:rFonts w:ascii="inherit" w:eastAsia="Times New Roman" w:hAnsi="inherit" w:cs="Courier New"/>
          <w:color w:val="B9BDB6"/>
          <w:kern w:val="0"/>
          <w:sz w:val="20"/>
          <w:szCs w:val="20"/>
          <w:lang w:eastAsia="en-IN"/>
          <w14:ligatures w14:val="none"/>
        </w:rPr>
        <w:t>)</w:t>
      </w:r>
      <w:proofErr w:type="gramStart"/>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MSSQLLocalDB;Initial</w:t>
      </w:r>
      <w:proofErr w:type="spellEnd"/>
      <w:proofErr w:type="gram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Catalog</w:t>
      </w:r>
      <w:proofErr w:type="spell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Company;Integrated</w:t>
      </w:r>
      <w:proofErr w:type="spellEnd"/>
      <w:r w:rsidRPr="003869B6">
        <w:rPr>
          <w:rFonts w:ascii="inherit" w:eastAsia="Times New Roman" w:hAnsi="inherit" w:cs="Courier New"/>
          <w:color w:val="B9BDB6"/>
          <w:kern w:val="0"/>
          <w:sz w:val="20"/>
          <w:szCs w:val="20"/>
          <w:lang w:eastAsia="en-IN"/>
          <w14:ligatures w14:val="none"/>
        </w:rPr>
        <w:t xml:space="preserve"> Security=</w:t>
      </w:r>
      <w:proofErr w:type="spellStart"/>
      <w:r w:rsidRPr="003869B6">
        <w:rPr>
          <w:rFonts w:ascii="inherit" w:eastAsia="Times New Roman" w:hAnsi="inherit" w:cs="Courier New"/>
          <w:color w:val="B9BDB6"/>
          <w:kern w:val="0"/>
          <w:sz w:val="20"/>
          <w:szCs w:val="20"/>
          <w:lang w:eastAsia="en-IN"/>
          <w14:ligatures w14:val="none"/>
        </w:rPr>
        <w:t>True;Connect</w:t>
      </w:r>
      <w:proofErr w:type="spellEnd"/>
      <w:r w:rsidRPr="003869B6">
        <w:rPr>
          <w:rFonts w:ascii="inherit" w:eastAsia="Times New Roman" w:hAnsi="inherit" w:cs="Courier New"/>
          <w:color w:val="B9BDB6"/>
          <w:kern w:val="0"/>
          <w:sz w:val="20"/>
          <w:szCs w:val="20"/>
          <w:lang w:eastAsia="en-IN"/>
          <w14:ligatures w14:val="none"/>
        </w:rPr>
        <w:t xml:space="preserve"> Timeout=30;Encrypt=False;TrustServerCertificate=False;ApplicationIntent=ReadWrite;MultiSubnetFailover=False"</w:t>
      </w:r>
    </w:p>
    <w:p w14:paraId="3D8A78C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448334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60E3DB1F"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EF Core Migrations</w:t>
      </w:r>
    </w:p>
    <w:p w14:paraId="205A142C"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 xml:space="preserve">With Migrations we can create the database and </w:t>
      </w:r>
      <w:proofErr w:type="gramStart"/>
      <w:r w:rsidRPr="003869B6">
        <w:rPr>
          <w:rFonts w:ascii="Lora" w:eastAsia="Times New Roman" w:hAnsi="Lora" w:cs="Times New Roman"/>
          <w:color w:val="2A2A2A"/>
          <w:kern w:val="0"/>
          <w:sz w:val="27"/>
          <w:szCs w:val="27"/>
          <w:lang w:eastAsia="en-IN"/>
          <w14:ligatures w14:val="none"/>
        </w:rPr>
        <w:t>it’s</w:t>
      </w:r>
      <w:proofErr w:type="gramEnd"/>
      <w:r w:rsidRPr="003869B6">
        <w:rPr>
          <w:rFonts w:ascii="Lora" w:eastAsia="Times New Roman" w:hAnsi="Lora" w:cs="Times New Roman"/>
          <w:color w:val="2A2A2A"/>
          <w:kern w:val="0"/>
          <w:sz w:val="27"/>
          <w:szCs w:val="27"/>
          <w:lang w:eastAsia="en-IN"/>
          <w14:ligatures w14:val="none"/>
        </w:rPr>
        <w:t xml:space="preserve"> tables based on the </w:t>
      </w:r>
      <w:r w:rsidRPr="003869B6">
        <w:rPr>
          <w:rFonts w:ascii="Lora" w:eastAsia="Times New Roman" w:hAnsi="Lora" w:cs="Times New Roman"/>
          <w:b/>
          <w:bCs/>
          <w:color w:val="2A2A2A"/>
          <w:kern w:val="0"/>
          <w:sz w:val="27"/>
          <w:szCs w:val="27"/>
          <w:lang w:eastAsia="en-IN"/>
          <w14:ligatures w14:val="none"/>
        </w:rPr>
        <w:t>Entity &amp; Database Context classes</w:t>
      </w:r>
      <w:r w:rsidRPr="003869B6">
        <w:rPr>
          <w:rFonts w:ascii="Lora" w:eastAsia="Times New Roman" w:hAnsi="Lora" w:cs="Times New Roman"/>
          <w:color w:val="2A2A2A"/>
          <w:kern w:val="0"/>
          <w:sz w:val="27"/>
          <w:szCs w:val="27"/>
          <w:lang w:eastAsia="en-IN"/>
          <w14:ligatures w14:val="none"/>
        </w:rPr>
        <w:t>. Check that in the database connection string we have provided the database. Here the database name is </w:t>
      </w:r>
      <w:r w:rsidRPr="003869B6">
        <w:rPr>
          <w:rFonts w:ascii="Lora" w:eastAsia="Times New Roman" w:hAnsi="Lora" w:cs="Times New Roman"/>
          <w:color w:val="2A2A2A"/>
          <w:kern w:val="0"/>
          <w:sz w:val="27"/>
          <w:szCs w:val="27"/>
          <w:shd w:val="clear" w:color="auto" w:fill="D9FCF1"/>
          <w:lang w:eastAsia="en-IN"/>
          <w14:ligatures w14:val="none"/>
        </w:rPr>
        <w:t>Company</w:t>
      </w:r>
      <w:r w:rsidRPr="003869B6">
        <w:rPr>
          <w:rFonts w:ascii="Lora" w:eastAsia="Times New Roman" w:hAnsi="Lora" w:cs="Times New Roman"/>
          <w:color w:val="2A2A2A"/>
          <w:kern w:val="0"/>
          <w:sz w:val="27"/>
          <w:szCs w:val="27"/>
          <w:lang w:eastAsia="en-IN"/>
          <w14:ligatures w14:val="none"/>
        </w:rPr>
        <w:t xml:space="preserve"> and </w:t>
      </w:r>
      <w:proofErr w:type="gramStart"/>
      <w:r w:rsidRPr="003869B6">
        <w:rPr>
          <w:rFonts w:ascii="Lora" w:eastAsia="Times New Roman" w:hAnsi="Lora" w:cs="Times New Roman"/>
          <w:color w:val="2A2A2A"/>
          <w:kern w:val="0"/>
          <w:sz w:val="27"/>
          <w:szCs w:val="27"/>
          <w:lang w:eastAsia="en-IN"/>
          <w14:ligatures w14:val="none"/>
        </w:rPr>
        <w:t>is located in</w:t>
      </w:r>
      <w:proofErr w:type="gramEnd"/>
      <w:r w:rsidRPr="003869B6">
        <w:rPr>
          <w:rFonts w:ascii="Lora" w:eastAsia="Times New Roman" w:hAnsi="Lora" w:cs="Times New Roman"/>
          <w:color w:val="2A2A2A"/>
          <w:kern w:val="0"/>
          <w:sz w:val="27"/>
          <w:szCs w:val="27"/>
          <w:lang w:eastAsia="en-IN"/>
          <w14:ligatures w14:val="none"/>
        </w:rPr>
        <w:t xml:space="preserve"> the SQL Server Express </w:t>
      </w:r>
      <w:proofErr w:type="spellStart"/>
      <w:r w:rsidRPr="003869B6">
        <w:rPr>
          <w:rFonts w:ascii="Lora" w:eastAsia="Times New Roman" w:hAnsi="Lora" w:cs="Times New Roman"/>
          <w:color w:val="2A2A2A"/>
          <w:kern w:val="0"/>
          <w:sz w:val="27"/>
          <w:szCs w:val="27"/>
          <w:lang w:eastAsia="en-IN"/>
          <w14:ligatures w14:val="none"/>
        </w:rPr>
        <w:t>LocalDB</w:t>
      </w:r>
      <w:proofErr w:type="spellEnd"/>
      <w:r w:rsidRPr="003869B6">
        <w:rPr>
          <w:rFonts w:ascii="Lora" w:eastAsia="Times New Roman" w:hAnsi="Lora" w:cs="Times New Roman"/>
          <w:color w:val="2A2A2A"/>
          <w:kern w:val="0"/>
          <w:sz w:val="27"/>
          <w:szCs w:val="27"/>
          <w:lang w:eastAsia="en-IN"/>
          <w14:ligatures w14:val="none"/>
        </w:rPr>
        <w:t>.</w:t>
      </w:r>
    </w:p>
    <w:p w14:paraId="3AC4A2A4"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"https://go.ezodn.com/ads/charity/proxy?p_id=ecea9c90-90fb-43bd-6dd7-9e1337411c67&amp;d_id=122531&amp;imp_id=7406167511049886&amp;c_id=1084&amp;l_id=10016&amp;url=https%3A%2F%2Fwww.amazonconservation.org%2Ftake-action%2Fdonate%2F&amp;ffid=1&amp;co=IN"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24A0526F"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35873288"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1EAA6CD1"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29EDB631" wp14:editId="1F7331BF">
            <wp:extent cx="135255" cy="135255"/>
            <wp:effectExtent l="0" t="0" r="0" b="0"/>
            <wp:docPr id="266" name="Picture 7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0B1D468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In Visual Studio, open NuGet Package Manager Console window from </w:t>
      </w:r>
      <w:r w:rsidRPr="003869B6">
        <w:rPr>
          <w:rFonts w:ascii="Lora" w:eastAsia="Times New Roman" w:hAnsi="Lora" w:cs="Times New Roman"/>
          <w:color w:val="2A2A2A"/>
          <w:kern w:val="0"/>
          <w:sz w:val="27"/>
          <w:szCs w:val="27"/>
          <w:shd w:val="clear" w:color="auto" w:fill="D9FCF1"/>
          <w:lang w:eastAsia="en-IN"/>
          <w14:ligatures w14:val="none"/>
        </w:rPr>
        <w:t xml:space="preserve">Tools </w:t>
      </w:r>
      <w:r w:rsidRPr="003869B6">
        <w:rPr>
          <w:rFonts w:ascii="Segoe UI Symbol" w:eastAsia="Times New Roman" w:hAnsi="Segoe UI Symbol" w:cs="Segoe UI Symbol"/>
          <w:color w:val="2A2A2A"/>
          <w:kern w:val="0"/>
          <w:sz w:val="27"/>
          <w:szCs w:val="27"/>
          <w:shd w:val="clear" w:color="auto" w:fill="D9FCF1"/>
          <w:lang w:eastAsia="en-IN"/>
          <w14:ligatures w14:val="none"/>
        </w:rPr>
        <w:t>➤</w:t>
      </w:r>
      <w:r w:rsidRPr="003869B6">
        <w:rPr>
          <w:rFonts w:ascii="Lora" w:eastAsia="Times New Roman" w:hAnsi="Lora" w:cs="Times New Roman"/>
          <w:color w:val="2A2A2A"/>
          <w:kern w:val="0"/>
          <w:sz w:val="27"/>
          <w:szCs w:val="27"/>
          <w:shd w:val="clear" w:color="auto" w:fill="D9FCF1"/>
          <w:lang w:eastAsia="en-IN"/>
          <w14:ligatures w14:val="none"/>
        </w:rPr>
        <w:t xml:space="preserve"> NuGet Package Manager </w:t>
      </w:r>
      <w:r w:rsidRPr="003869B6">
        <w:rPr>
          <w:rFonts w:ascii="Segoe UI Symbol" w:eastAsia="Times New Roman" w:hAnsi="Segoe UI Symbol" w:cs="Segoe UI Symbol"/>
          <w:color w:val="2A2A2A"/>
          <w:kern w:val="0"/>
          <w:sz w:val="27"/>
          <w:szCs w:val="27"/>
          <w:shd w:val="clear" w:color="auto" w:fill="D9FCF1"/>
          <w:lang w:eastAsia="en-IN"/>
          <w14:ligatures w14:val="none"/>
        </w:rPr>
        <w:t>➤</w:t>
      </w:r>
      <w:r w:rsidRPr="003869B6">
        <w:rPr>
          <w:rFonts w:ascii="Lora" w:eastAsia="Times New Roman" w:hAnsi="Lora" w:cs="Times New Roman"/>
          <w:color w:val="2A2A2A"/>
          <w:kern w:val="0"/>
          <w:sz w:val="27"/>
          <w:szCs w:val="27"/>
          <w:shd w:val="clear" w:color="auto" w:fill="D9FCF1"/>
          <w:lang w:eastAsia="en-IN"/>
          <w14:ligatures w14:val="none"/>
        </w:rPr>
        <w:t xml:space="preserve"> Package Manager Console</w:t>
      </w:r>
      <w:r w:rsidRPr="003869B6">
        <w:rPr>
          <w:rFonts w:ascii="Lora" w:eastAsia="Times New Roman" w:hAnsi="Lora" w:cs="Times New Roman"/>
          <w:color w:val="2A2A2A"/>
          <w:kern w:val="0"/>
          <w:sz w:val="27"/>
          <w:szCs w:val="27"/>
          <w:lang w:eastAsia="en-IN"/>
          <w14:ligatures w14:val="none"/>
        </w:rPr>
        <w:t> and enter the following PMC command to create a migration.</w:t>
      </w:r>
    </w:p>
    <w:p w14:paraId="7D26554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add-migration </w:t>
      </w:r>
      <w:proofErr w:type="spellStart"/>
      <w:r w:rsidRPr="003869B6">
        <w:rPr>
          <w:rFonts w:ascii="inherit" w:eastAsia="Times New Roman" w:hAnsi="inherit" w:cs="Courier New"/>
          <w:color w:val="B9BDB6"/>
          <w:kern w:val="0"/>
          <w:sz w:val="20"/>
          <w:szCs w:val="20"/>
          <w:lang w:eastAsia="en-IN"/>
          <w14:ligatures w14:val="none"/>
        </w:rPr>
        <w:t>CompanyDB</w:t>
      </w:r>
      <w:proofErr w:type="spellEnd"/>
    </w:p>
    <w:p w14:paraId="42A3124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t>Or,</w:t>
      </w:r>
      <w:proofErr w:type="gramEnd"/>
      <w:r w:rsidRPr="003869B6">
        <w:rPr>
          <w:rFonts w:ascii="Lora" w:eastAsia="Times New Roman" w:hAnsi="Lora" w:cs="Times New Roman"/>
          <w:color w:val="2A2A2A"/>
          <w:kern w:val="0"/>
          <w:sz w:val="27"/>
          <w:szCs w:val="27"/>
          <w:lang w:eastAsia="en-IN"/>
          <w14:ligatures w14:val="none"/>
        </w:rPr>
        <w:t xml:space="preserve"> we can do the same thing by executing the CLI command given below.</w:t>
      </w:r>
    </w:p>
    <w:p w14:paraId="0502487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migrations add </w:t>
      </w:r>
      <w:proofErr w:type="spellStart"/>
      <w:r w:rsidRPr="003869B6">
        <w:rPr>
          <w:rFonts w:ascii="inherit" w:eastAsia="Times New Roman" w:hAnsi="inherit" w:cs="Courier New"/>
          <w:color w:val="B9BDB6"/>
          <w:kern w:val="0"/>
          <w:sz w:val="20"/>
          <w:szCs w:val="20"/>
          <w:lang w:eastAsia="en-IN"/>
          <w14:ligatures w14:val="none"/>
        </w:rPr>
        <w:t>CompanyDB</w:t>
      </w:r>
      <w:proofErr w:type="spellEnd"/>
    </w:p>
    <w:p w14:paraId="43A339C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command will create a </w:t>
      </w:r>
      <w:r w:rsidRPr="003869B6">
        <w:rPr>
          <w:rFonts w:ascii="Lora" w:eastAsia="Times New Roman" w:hAnsi="Lora" w:cs="Times New Roman"/>
          <w:color w:val="2A2A2A"/>
          <w:kern w:val="0"/>
          <w:sz w:val="27"/>
          <w:szCs w:val="27"/>
          <w:shd w:val="clear" w:color="auto" w:fill="D9FCF1"/>
          <w:lang w:eastAsia="en-IN"/>
          <w14:ligatures w14:val="none"/>
        </w:rPr>
        <w:t>Migrations</w:t>
      </w:r>
      <w:r w:rsidRPr="003869B6">
        <w:rPr>
          <w:rFonts w:ascii="Lora" w:eastAsia="Times New Roman" w:hAnsi="Lora" w:cs="Times New Roman"/>
          <w:color w:val="2A2A2A"/>
          <w:kern w:val="0"/>
          <w:sz w:val="27"/>
          <w:szCs w:val="27"/>
          <w:lang w:eastAsia="en-IN"/>
          <w14:ligatures w14:val="none"/>
        </w:rPr>
        <w:t> folder on the project.</w:t>
      </w:r>
    </w:p>
    <w:p w14:paraId="67EB54E3"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I have written complete tutorial on </w:t>
      </w:r>
      <w:hyperlink r:id="rId65" w:history="1">
        <w:r w:rsidRPr="003869B6">
          <w:rPr>
            <w:rFonts w:ascii="Lora" w:eastAsia="Times New Roman" w:hAnsi="Lora" w:cs="Times New Roman"/>
            <w:color w:val="C72730"/>
            <w:kern w:val="0"/>
            <w:sz w:val="27"/>
            <w:szCs w:val="27"/>
            <w:u w:val="single"/>
            <w:lang w:eastAsia="en-IN"/>
            <w14:ligatures w14:val="none"/>
          </w:rPr>
          <w:t>EF Core Migrations</w:t>
        </w:r>
      </w:hyperlink>
      <w:r w:rsidRPr="003869B6">
        <w:rPr>
          <w:rFonts w:ascii="Lora" w:eastAsia="Times New Roman" w:hAnsi="Lora" w:cs="Times New Roman"/>
          <w:color w:val="0288D1"/>
          <w:kern w:val="0"/>
          <w:sz w:val="27"/>
          <w:szCs w:val="27"/>
          <w:lang w:eastAsia="en-IN"/>
          <w14:ligatures w14:val="none"/>
        </w:rPr>
        <w:t> which you will find very useful.</w:t>
      </w:r>
    </w:p>
    <w:p w14:paraId="4A24760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1482BDA" wp14:editId="68C71E43">
                <wp:extent cx="304800" cy="304800"/>
                <wp:effectExtent l="0" t="0" r="0" b="0"/>
                <wp:docPr id="837109507" name="AutoShape 267" descr="migrations folder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76F68" id="AutoShape 267" o:spid="_x0000_s1026" alt="migrations folder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D019FE"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Now we create the database by executing the update-database PMC command on the Package Manager Console:</w:t>
      </w:r>
    </w:p>
    <w:p w14:paraId="11821B5D"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"https://go.ezodn.com/ads/charity/proxy?p_id=ecea9c90-90fb-43bd-6dd7-9e1337411c67&amp;d_id=122531&amp;imp_id=6533049867052643&amp;c_id=1134&amp;l_id=10016&amp;url=https%3A%2F%2Fjoinourvillage.org%2Fdonate%2F&amp;ffid=1&amp;co=IN"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47607C73"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5B93346C"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394EFB9C"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39E0E8E6" wp14:editId="0453A35D">
            <wp:extent cx="135255" cy="135255"/>
            <wp:effectExtent l="0" t="0" r="0" b="0"/>
            <wp:docPr id="268" name="Picture 7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26176A7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PM&gt; update-database</w:t>
      </w:r>
    </w:p>
    <w:p w14:paraId="6B5CF69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t>Or,</w:t>
      </w:r>
      <w:proofErr w:type="gramEnd"/>
      <w:r w:rsidRPr="003869B6">
        <w:rPr>
          <w:rFonts w:ascii="Lora" w:eastAsia="Times New Roman" w:hAnsi="Lora" w:cs="Times New Roman"/>
          <w:color w:val="2A2A2A"/>
          <w:kern w:val="0"/>
          <w:sz w:val="27"/>
          <w:szCs w:val="27"/>
          <w:lang w:eastAsia="en-IN"/>
          <w14:ligatures w14:val="none"/>
        </w:rPr>
        <w:t xml:space="preserve"> we can run the CLI command to do the same thing:</w:t>
      </w:r>
    </w:p>
    <w:p w14:paraId="686C7C4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database update</w:t>
      </w:r>
    </w:p>
    <w:p w14:paraId="24E9B5F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command will execute and will create the Company database which we can open and see on the SQL Server Object Explorer </w:t>
      </w:r>
      <w:proofErr w:type="spellStart"/>
      <w:r w:rsidRPr="003869B6">
        <w:rPr>
          <w:rFonts w:ascii="Lora" w:eastAsia="Times New Roman" w:hAnsi="Lora" w:cs="Times New Roman"/>
          <w:color w:val="2A2A2A"/>
          <w:kern w:val="0"/>
          <w:sz w:val="27"/>
          <w:szCs w:val="27"/>
          <w:lang w:eastAsia="en-IN"/>
          <w14:ligatures w14:val="none"/>
        </w:rPr>
        <w:t>windown</w:t>
      </w:r>
      <w:proofErr w:type="spellEnd"/>
      <w:r w:rsidRPr="003869B6">
        <w:rPr>
          <w:rFonts w:ascii="Lora" w:eastAsia="Times New Roman" w:hAnsi="Lora" w:cs="Times New Roman"/>
          <w:color w:val="2A2A2A"/>
          <w:kern w:val="0"/>
          <w:sz w:val="27"/>
          <w:szCs w:val="27"/>
          <w:lang w:eastAsia="en-IN"/>
          <w14:ligatures w14:val="none"/>
        </w:rPr>
        <w:t xml:space="preserve"> in Visual Studio.</w:t>
      </w:r>
    </w:p>
    <w:p w14:paraId="34F5D73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7AED82A" wp14:editId="29A791A2">
                <wp:extent cx="304800" cy="304800"/>
                <wp:effectExtent l="0" t="0" r="0" b="0"/>
                <wp:docPr id="1407908435" name="AutoShape 269" descr="Entity Framework Core Code-First approach databa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1DAFA" id="AutoShape 269" o:spid="_x0000_s1026" alt="Entity Framework Core Code-First approach databa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4D10D9"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"https://go.ezodn.com/ads/charity/proxy?p_id=ecea9c90-90fb-43bd-6dd7-9e1337411c67&amp;d_id=122531&amp;imp_id=2090809801018525&amp;c_id=1134&amp;l_id=10016&amp;url=https%3A%2F%2Fjoinourvillage.org%2Fdonate%2F&amp;ffid=1&amp;co=IN"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658C2873"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4CF8B8E4"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7CD9D8FE"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lastRenderedPageBreak/>
        <w:drawing>
          <wp:inline distT="0" distB="0" distL="0" distR="0" wp14:anchorId="1C8ACD8B" wp14:editId="13FC113C">
            <wp:extent cx="135255" cy="135255"/>
            <wp:effectExtent l="0" t="0" r="0" b="0"/>
            <wp:docPr id="270" name="Picture 7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3869B6">
        <w:rPr>
          <w:rFonts w:ascii="Lora" w:eastAsia="Times New Roman" w:hAnsi="Lora" w:cs="Times New Roman"/>
          <w:color w:val="2A2A2A"/>
          <w:kern w:val="0"/>
          <w:sz w:val="27"/>
          <w:szCs w:val="27"/>
          <w:lang w:eastAsia="en-IN"/>
          <w14:ligatures w14:val="none"/>
        </w:rPr>
        <w:t>Congrats, we have successfully created the database by using </w:t>
      </w:r>
      <w:r w:rsidRPr="003869B6">
        <w:rPr>
          <w:rFonts w:ascii="Lora" w:eastAsia="Times New Roman" w:hAnsi="Lora" w:cs="Times New Roman"/>
          <w:b/>
          <w:bCs/>
          <w:color w:val="2A2A2A"/>
          <w:kern w:val="0"/>
          <w:sz w:val="27"/>
          <w:szCs w:val="27"/>
          <w:lang w:eastAsia="en-IN"/>
          <w14:ligatures w14:val="none"/>
        </w:rPr>
        <w:t>Entity Framework Core Code-First approach</w:t>
      </w:r>
      <w:r w:rsidRPr="003869B6">
        <w:rPr>
          <w:rFonts w:ascii="Lora" w:eastAsia="Times New Roman" w:hAnsi="Lora" w:cs="Times New Roman"/>
          <w:color w:val="2A2A2A"/>
          <w:kern w:val="0"/>
          <w:sz w:val="27"/>
          <w:szCs w:val="27"/>
          <w:lang w:eastAsia="en-IN"/>
          <w14:ligatures w14:val="none"/>
        </w:rPr>
        <w:t xml:space="preserve">. </w:t>
      </w:r>
      <w:proofErr w:type="gramStart"/>
      <w:r w:rsidRPr="003869B6">
        <w:rPr>
          <w:rFonts w:ascii="Lora" w:eastAsia="Times New Roman" w:hAnsi="Lora" w:cs="Times New Roman"/>
          <w:color w:val="2A2A2A"/>
          <w:kern w:val="0"/>
          <w:sz w:val="27"/>
          <w:szCs w:val="27"/>
          <w:lang w:eastAsia="en-IN"/>
          <w14:ligatures w14:val="none"/>
        </w:rPr>
        <w:t>Next</w:t>
      </w:r>
      <w:proofErr w:type="gramEnd"/>
      <w:r w:rsidRPr="003869B6">
        <w:rPr>
          <w:rFonts w:ascii="Lora" w:eastAsia="Times New Roman" w:hAnsi="Lora" w:cs="Times New Roman"/>
          <w:color w:val="2A2A2A"/>
          <w:kern w:val="0"/>
          <w:sz w:val="27"/>
          <w:szCs w:val="27"/>
          <w:lang w:eastAsia="en-IN"/>
          <w14:ligatures w14:val="none"/>
        </w:rPr>
        <w:t xml:space="preserve"> we are going to create a new record on this database.</w:t>
      </w:r>
    </w:p>
    <w:p w14:paraId="4C668421"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Create a Record</w:t>
      </w:r>
    </w:p>
    <w:p w14:paraId="13E7C99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Let us Create a new Record on the </w:t>
      </w:r>
      <w:r w:rsidRPr="003869B6">
        <w:rPr>
          <w:rFonts w:ascii="Lora" w:eastAsia="Times New Roman" w:hAnsi="Lora" w:cs="Times New Roman"/>
          <w:color w:val="2A2A2A"/>
          <w:kern w:val="0"/>
          <w:sz w:val="27"/>
          <w:szCs w:val="27"/>
          <w:shd w:val="clear" w:color="auto" w:fill="D9FCF1"/>
          <w:lang w:eastAsia="en-IN"/>
          <w14:ligatures w14:val="none"/>
        </w:rPr>
        <w:t>Information</w:t>
      </w:r>
      <w:r w:rsidRPr="003869B6">
        <w:rPr>
          <w:rFonts w:ascii="Lora" w:eastAsia="Times New Roman" w:hAnsi="Lora" w:cs="Times New Roman"/>
          <w:color w:val="2A2A2A"/>
          <w:kern w:val="0"/>
          <w:sz w:val="27"/>
          <w:szCs w:val="27"/>
          <w:lang w:eastAsia="en-IN"/>
          <w14:ligatures w14:val="none"/>
        </w:rPr>
        <w:t> table with Entity Framework Core. We add a new action method on a controller that will create a record. The code is given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0BAAB85C" w14:textId="77777777" w:rsidTr="003869B6">
        <w:tc>
          <w:tcPr>
            <w:tcW w:w="6" w:type="dxa"/>
            <w:tcBorders>
              <w:top w:val="nil"/>
              <w:left w:val="nil"/>
              <w:bottom w:val="nil"/>
              <w:right w:val="nil"/>
            </w:tcBorders>
            <w:vAlign w:val="bottom"/>
            <w:hideMark/>
          </w:tcPr>
          <w:p w14:paraId="3E2CA8E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5257741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00E551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40E394B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75CE361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02FEA5A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7E264E5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1E98227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4D6E3AD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18D52D1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4530A2E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75E64AF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1ED5BCE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08BD543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6254C1C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689BF76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426EA55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29C92D8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25E38B3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2560EFF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12E36E1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3A023BA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02B70EF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43C70F4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HomeController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46A0D01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225BB19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32B7A56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HomeController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4A51FE5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4697553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36AC808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2CCD18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568F113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CreateInformation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995524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081ACE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info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Information(</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9D30E9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0E33CD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YogiHosting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8A24A8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License = </w:t>
            </w:r>
            <w:r w:rsidRPr="003869B6">
              <w:rPr>
                <w:rFonts w:ascii="Consolas" w:eastAsia="Times New Roman" w:hAnsi="Consolas" w:cs="Courier New"/>
                <w:color w:val="0000FF"/>
                <w:kern w:val="0"/>
                <w:sz w:val="26"/>
                <w:szCs w:val="26"/>
                <w:bdr w:val="none" w:sz="0" w:space="0" w:color="auto" w:frame="1"/>
                <w:lang w:eastAsia="en-IN"/>
                <w14:ligatures w14:val="none"/>
              </w:rPr>
              <w:t>"XXYY"</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512F32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Revenue = 1000,</w:t>
            </w:r>
          </w:p>
          <w:p w14:paraId="730615E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Establshied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Convert.ToDateTime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"2014/06/24"</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4B82FB6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AF2CEE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context.Entry</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(info).State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EntityState.Added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FF8F1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1C65E1F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B99DA6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85B906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BC0B9F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2F6F586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Once the Action is called, the code will execute, and a new record is added to the Information table. We can see the new record on the SQL Server database.</w:t>
      </w:r>
    </w:p>
    <w:p w14:paraId="5D9FE72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482DE611" wp14:editId="23DFE7A7">
                <wp:extent cx="304800" cy="304800"/>
                <wp:effectExtent l="0" t="0" r="0" b="0"/>
                <wp:docPr id="1752844860" name="AutoShape 271" descr="insert record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BEBD19" id="AutoShape 271" o:spid="_x0000_s1026" alt="insert record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737452"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Seed Data</w:t>
      </w:r>
    </w:p>
    <w:p w14:paraId="1A424DA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We can create the database and populate it with test data through our code. This is known as seeding the database. For doing this create a new static class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DbInitializer.cs</w:t>
      </w:r>
      <w:proofErr w:type="spellEnd"/>
      <w:r w:rsidRPr="003869B6">
        <w:rPr>
          <w:rFonts w:ascii="Lora" w:eastAsia="Times New Roman" w:hAnsi="Lora" w:cs="Times New Roman"/>
          <w:color w:val="2A2A2A"/>
          <w:kern w:val="0"/>
          <w:sz w:val="27"/>
          <w:szCs w:val="27"/>
          <w:lang w:eastAsia="en-IN"/>
          <w14:ligatures w14:val="none"/>
        </w:rPr>
        <w:t> inside the “Data” folder of the app. The Initialize method does the seeding part and contains test records which will be inserted to the database.</w:t>
      </w:r>
    </w:p>
    <w:p w14:paraId="7CA8B2D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using </w:t>
      </w:r>
      <w:proofErr w:type="spellStart"/>
      <w:r w:rsidRPr="003869B6">
        <w:rPr>
          <w:rFonts w:ascii="inherit" w:eastAsia="Times New Roman" w:hAnsi="inherit" w:cs="Courier New"/>
          <w:color w:val="B9BDB6"/>
          <w:kern w:val="0"/>
          <w:sz w:val="20"/>
          <w:szCs w:val="20"/>
          <w:lang w:eastAsia="en-IN"/>
          <w14:ligatures w14:val="none"/>
        </w:rPr>
        <w:t>EFCoreExample.</w:t>
      </w:r>
      <w:proofErr w:type="gramStart"/>
      <w:r w:rsidRPr="003869B6">
        <w:rPr>
          <w:rFonts w:ascii="inherit" w:eastAsia="Times New Roman" w:hAnsi="inherit" w:cs="Courier New"/>
          <w:color w:val="B9BDB6"/>
          <w:kern w:val="0"/>
          <w:sz w:val="20"/>
          <w:szCs w:val="20"/>
          <w:lang w:eastAsia="en-IN"/>
          <w14:ligatures w14:val="none"/>
        </w:rPr>
        <w:t>Models</w:t>
      </w:r>
      <w:proofErr w:type="spellEnd"/>
      <w:r w:rsidRPr="003869B6">
        <w:rPr>
          <w:rFonts w:ascii="inherit" w:eastAsia="Times New Roman" w:hAnsi="inherit" w:cs="Courier New"/>
          <w:color w:val="B9BDB6"/>
          <w:kern w:val="0"/>
          <w:sz w:val="20"/>
          <w:szCs w:val="20"/>
          <w:lang w:eastAsia="en-IN"/>
          <w14:ligatures w14:val="none"/>
        </w:rPr>
        <w:t>;</w:t>
      </w:r>
      <w:proofErr w:type="gramEnd"/>
    </w:p>
    <w:p w14:paraId="6EE0BE8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3EFA7A0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namespace </w:t>
      </w:r>
      <w:proofErr w:type="spellStart"/>
      <w:r w:rsidRPr="003869B6">
        <w:rPr>
          <w:rFonts w:ascii="inherit" w:eastAsia="Times New Roman" w:hAnsi="inherit" w:cs="Courier New"/>
          <w:color w:val="B9BDB6"/>
          <w:kern w:val="0"/>
          <w:sz w:val="20"/>
          <w:szCs w:val="20"/>
          <w:lang w:eastAsia="en-IN"/>
          <w14:ligatures w14:val="none"/>
        </w:rPr>
        <w:t>EFCoreExample.Data</w:t>
      </w:r>
      <w:proofErr w:type="spellEnd"/>
    </w:p>
    <w:p w14:paraId="2A28BD9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77FEB35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static class </w:t>
      </w:r>
      <w:proofErr w:type="spellStart"/>
      <w:r w:rsidRPr="003869B6">
        <w:rPr>
          <w:rFonts w:ascii="inherit" w:eastAsia="Times New Roman" w:hAnsi="inherit" w:cs="Courier New"/>
          <w:color w:val="B9BDB6"/>
          <w:kern w:val="0"/>
          <w:sz w:val="20"/>
          <w:szCs w:val="20"/>
          <w:lang w:eastAsia="en-IN"/>
          <w14:ligatures w14:val="none"/>
        </w:rPr>
        <w:t>DbInitializer</w:t>
      </w:r>
      <w:proofErr w:type="spellEnd"/>
    </w:p>
    <w:p w14:paraId="01329D6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DCDEE1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static void </w:t>
      </w:r>
      <w:proofErr w:type="gramStart"/>
      <w:r w:rsidRPr="003869B6">
        <w:rPr>
          <w:rFonts w:ascii="inherit" w:eastAsia="Times New Roman" w:hAnsi="inherit" w:cs="Courier New"/>
          <w:color w:val="B9BDB6"/>
          <w:kern w:val="0"/>
          <w:sz w:val="20"/>
          <w:szCs w:val="20"/>
          <w:lang w:eastAsia="en-IN"/>
          <w14:ligatures w14:val="none"/>
        </w:rPr>
        <w:t>Initialize(</w:t>
      </w:r>
      <w:proofErr w:type="spellStart"/>
      <w:proofErr w:type="gramEnd"/>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 xml:space="preserve"> context)</w:t>
      </w:r>
    </w:p>
    <w:p w14:paraId="303472A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671F44C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 Look for any students.</w:t>
      </w:r>
    </w:p>
    <w:p w14:paraId="359E48C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if (</w:t>
      </w:r>
      <w:proofErr w:type="spellStart"/>
      <w:proofErr w:type="gramStart"/>
      <w:r w:rsidRPr="003869B6">
        <w:rPr>
          <w:rFonts w:ascii="inherit" w:eastAsia="Times New Roman" w:hAnsi="inherit" w:cs="Courier New"/>
          <w:color w:val="B9BDB6"/>
          <w:kern w:val="0"/>
          <w:sz w:val="20"/>
          <w:szCs w:val="20"/>
          <w:lang w:eastAsia="en-IN"/>
          <w14:ligatures w14:val="none"/>
        </w:rPr>
        <w:t>context.Information.Any</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145B624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10D5D8B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gramStart"/>
      <w:r w:rsidRPr="003869B6">
        <w:rPr>
          <w:rFonts w:ascii="inherit" w:eastAsia="Times New Roman" w:hAnsi="inherit" w:cs="Courier New"/>
          <w:color w:val="B9BDB6"/>
          <w:kern w:val="0"/>
          <w:sz w:val="20"/>
          <w:szCs w:val="20"/>
          <w:lang w:eastAsia="en-IN"/>
          <w14:ligatures w14:val="none"/>
        </w:rPr>
        <w:t xml:space="preserve">return;   </w:t>
      </w:r>
      <w:proofErr w:type="gramEnd"/>
      <w:r w:rsidRPr="003869B6">
        <w:rPr>
          <w:rFonts w:ascii="inherit" w:eastAsia="Times New Roman" w:hAnsi="inherit" w:cs="Courier New"/>
          <w:color w:val="B9BDB6"/>
          <w:kern w:val="0"/>
          <w:sz w:val="20"/>
          <w:szCs w:val="20"/>
          <w:lang w:eastAsia="en-IN"/>
          <w14:ligatures w14:val="none"/>
        </w:rPr>
        <w:t>// DB has been seeded</w:t>
      </w:r>
    </w:p>
    <w:p w14:paraId="76E6E02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123240E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2CF1178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var </w:t>
      </w:r>
      <w:proofErr w:type="spellStart"/>
      <w:r w:rsidRPr="003869B6">
        <w:rPr>
          <w:rFonts w:ascii="inherit" w:eastAsia="Times New Roman" w:hAnsi="inherit" w:cs="Courier New"/>
          <w:color w:val="B9BDB6"/>
          <w:kern w:val="0"/>
          <w:sz w:val="20"/>
          <w:szCs w:val="20"/>
          <w:lang w:eastAsia="en-IN"/>
          <w14:ligatures w14:val="none"/>
        </w:rPr>
        <w:t>infos</w:t>
      </w:r>
      <w:proofErr w:type="spellEnd"/>
      <w:r w:rsidRPr="003869B6">
        <w:rPr>
          <w:rFonts w:ascii="inherit" w:eastAsia="Times New Roman" w:hAnsi="inherit" w:cs="Courier New"/>
          <w:color w:val="B9BDB6"/>
          <w:kern w:val="0"/>
          <w:sz w:val="20"/>
          <w:szCs w:val="20"/>
          <w:lang w:eastAsia="en-IN"/>
          <w14:ligatures w14:val="none"/>
        </w:rPr>
        <w:t xml:space="preserve"> = new </w:t>
      </w:r>
      <w:proofErr w:type="gramStart"/>
      <w:r w:rsidRPr="003869B6">
        <w:rPr>
          <w:rFonts w:ascii="inherit" w:eastAsia="Times New Roman" w:hAnsi="inherit" w:cs="Courier New"/>
          <w:color w:val="B9BDB6"/>
          <w:kern w:val="0"/>
          <w:sz w:val="20"/>
          <w:szCs w:val="20"/>
          <w:lang w:eastAsia="en-IN"/>
          <w14:ligatures w14:val="none"/>
        </w:rPr>
        <w:t>Information[</w:t>
      </w:r>
      <w:proofErr w:type="gramEnd"/>
      <w:r w:rsidRPr="003869B6">
        <w:rPr>
          <w:rFonts w:ascii="inherit" w:eastAsia="Times New Roman" w:hAnsi="inherit" w:cs="Courier New"/>
          <w:color w:val="B9BDB6"/>
          <w:kern w:val="0"/>
          <w:sz w:val="20"/>
          <w:szCs w:val="20"/>
          <w:lang w:eastAsia="en-IN"/>
          <w14:ligatures w14:val="none"/>
        </w:rPr>
        <w:t>]</w:t>
      </w:r>
    </w:p>
    <w:p w14:paraId="381FF9D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3DC1AE7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new Information </w:t>
      </w:r>
      <w:proofErr w:type="gramStart"/>
      <w:r w:rsidRPr="003869B6">
        <w:rPr>
          <w:rFonts w:ascii="inherit" w:eastAsia="Times New Roman" w:hAnsi="inherit" w:cs="Courier New"/>
          <w:color w:val="B9BDB6"/>
          <w:kern w:val="0"/>
          <w:sz w:val="20"/>
          <w:szCs w:val="20"/>
          <w:lang w:eastAsia="en-IN"/>
          <w14:ligatures w14:val="none"/>
        </w:rPr>
        <w:t>{ Name</w:t>
      </w:r>
      <w:proofErr w:type="gram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YogiHosting</w:t>
      </w:r>
      <w:proofErr w:type="spellEnd"/>
      <w:r w:rsidRPr="003869B6">
        <w:rPr>
          <w:rFonts w:ascii="inherit" w:eastAsia="Times New Roman" w:hAnsi="inherit" w:cs="Courier New"/>
          <w:color w:val="B9BDB6"/>
          <w:kern w:val="0"/>
          <w:sz w:val="20"/>
          <w:szCs w:val="20"/>
          <w:lang w:eastAsia="en-IN"/>
          <w14:ligatures w14:val="none"/>
        </w:rPr>
        <w:t xml:space="preserve">", License = "XXYY", Revenue = 1000, </w:t>
      </w:r>
      <w:proofErr w:type="spellStart"/>
      <w:r w:rsidRPr="003869B6">
        <w:rPr>
          <w:rFonts w:ascii="inherit" w:eastAsia="Times New Roman" w:hAnsi="inherit" w:cs="Courier New"/>
          <w:color w:val="B9BDB6"/>
          <w:kern w:val="0"/>
          <w:sz w:val="20"/>
          <w:szCs w:val="20"/>
          <w:lang w:eastAsia="en-IN"/>
          <w14:ligatures w14:val="none"/>
        </w:rPr>
        <w:t>Establshied</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Convert.ToDateTime</w:t>
      </w:r>
      <w:proofErr w:type="spellEnd"/>
      <w:r w:rsidRPr="003869B6">
        <w:rPr>
          <w:rFonts w:ascii="inherit" w:eastAsia="Times New Roman" w:hAnsi="inherit" w:cs="Courier New"/>
          <w:color w:val="B9BDB6"/>
          <w:kern w:val="0"/>
          <w:sz w:val="20"/>
          <w:szCs w:val="20"/>
          <w:lang w:eastAsia="en-IN"/>
          <w14:ligatures w14:val="none"/>
        </w:rPr>
        <w:t>("2014/06/24") },</w:t>
      </w:r>
    </w:p>
    <w:p w14:paraId="4A4EC58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new </w:t>
      </w:r>
      <w:proofErr w:type="gramStart"/>
      <w:r w:rsidRPr="003869B6">
        <w:rPr>
          <w:rFonts w:ascii="inherit" w:eastAsia="Times New Roman" w:hAnsi="inherit" w:cs="Courier New"/>
          <w:color w:val="B9BDB6"/>
          <w:kern w:val="0"/>
          <w:sz w:val="20"/>
          <w:szCs w:val="20"/>
          <w:lang w:eastAsia="en-IN"/>
          <w14:ligatures w14:val="none"/>
        </w:rPr>
        <w:t>Information{ Name</w:t>
      </w:r>
      <w:proofErr w:type="gramEnd"/>
      <w:r w:rsidRPr="003869B6">
        <w:rPr>
          <w:rFonts w:ascii="inherit" w:eastAsia="Times New Roman" w:hAnsi="inherit" w:cs="Courier New"/>
          <w:color w:val="B9BDB6"/>
          <w:kern w:val="0"/>
          <w:sz w:val="20"/>
          <w:szCs w:val="20"/>
          <w:lang w:eastAsia="en-IN"/>
          <w14:ligatures w14:val="none"/>
        </w:rPr>
        <w:t xml:space="preserve"> ="Microsoft", License ="XXXX", Revenue = 1000, </w:t>
      </w:r>
      <w:proofErr w:type="spellStart"/>
      <w:r w:rsidRPr="003869B6">
        <w:rPr>
          <w:rFonts w:ascii="inherit" w:eastAsia="Times New Roman" w:hAnsi="inherit" w:cs="Courier New"/>
          <w:color w:val="B9BDB6"/>
          <w:kern w:val="0"/>
          <w:sz w:val="20"/>
          <w:szCs w:val="20"/>
          <w:lang w:eastAsia="en-IN"/>
          <w14:ligatures w14:val="none"/>
        </w:rPr>
        <w:t>Establshied</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Convert.ToDateTime</w:t>
      </w:r>
      <w:proofErr w:type="spellEnd"/>
      <w:r w:rsidRPr="003869B6">
        <w:rPr>
          <w:rFonts w:ascii="inherit" w:eastAsia="Times New Roman" w:hAnsi="inherit" w:cs="Courier New"/>
          <w:color w:val="B9BDB6"/>
          <w:kern w:val="0"/>
          <w:sz w:val="20"/>
          <w:szCs w:val="20"/>
          <w:lang w:eastAsia="en-IN"/>
          <w14:ligatures w14:val="none"/>
        </w:rPr>
        <w:t>("2014/07/14") },</w:t>
      </w:r>
    </w:p>
    <w:p w14:paraId="4AFC8BA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new </w:t>
      </w:r>
      <w:proofErr w:type="gramStart"/>
      <w:r w:rsidRPr="003869B6">
        <w:rPr>
          <w:rFonts w:ascii="inherit" w:eastAsia="Times New Roman" w:hAnsi="inherit" w:cs="Courier New"/>
          <w:color w:val="B9BDB6"/>
          <w:kern w:val="0"/>
          <w:sz w:val="20"/>
          <w:szCs w:val="20"/>
          <w:lang w:eastAsia="en-IN"/>
          <w14:ligatures w14:val="none"/>
        </w:rPr>
        <w:t>Information{ Name</w:t>
      </w:r>
      <w:proofErr w:type="gramEnd"/>
      <w:r w:rsidRPr="003869B6">
        <w:rPr>
          <w:rFonts w:ascii="inherit" w:eastAsia="Times New Roman" w:hAnsi="inherit" w:cs="Courier New"/>
          <w:color w:val="B9BDB6"/>
          <w:kern w:val="0"/>
          <w:sz w:val="20"/>
          <w:szCs w:val="20"/>
          <w:lang w:eastAsia="en-IN"/>
          <w14:ligatures w14:val="none"/>
        </w:rPr>
        <w:t xml:space="preserve"> ="Google", License ="RRRRR", Revenue = 1000, </w:t>
      </w:r>
      <w:proofErr w:type="spellStart"/>
      <w:r w:rsidRPr="003869B6">
        <w:rPr>
          <w:rFonts w:ascii="inherit" w:eastAsia="Times New Roman" w:hAnsi="inherit" w:cs="Courier New"/>
          <w:color w:val="B9BDB6"/>
          <w:kern w:val="0"/>
          <w:sz w:val="20"/>
          <w:szCs w:val="20"/>
          <w:lang w:eastAsia="en-IN"/>
          <w14:ligatures w14:val="none"/>
        </w:rPr>
        <w:t>Establshied</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Convert.ToDateTime</w:t>
      </w:r>
      <w:proofErr w:type="spellEnd"/>
      <w:r w:rsidRPr="003869B6">
        <w:rPr>
          <w:rFonts w:ascii="inherit" w:eastAsia="Times New Roman" w:hAnsi="inherit" w:cs="Courier New"/>
          <w:color w:val="B9BDB6"/>
          <w:kern w:val="0"/>
          <w:sz w:val="20"/>
          <w:szCs w:val="20"/>
          <w:lang w:eastAsia="en-IN"/>
          <w14:ligatures w14:val="none"/>
        </w:rPr>
        <w:t>("2019/06/18") },</w:t>
      </w:r>
    </w:p>
    <w:p w14:paraId="55868E0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new </w:t>
      </w:r>
      <w:proofErr w:type="gramStart"/>
      <w:r w:rsidRPr="003869B6">
        <w:rPr>
          <w:rFonts w:ascii="inherit" w:eastAsia="Times New Roman" w:hAnsi="inherit" w:cs="Courier New"/>
          <w:color w:val="B9BDB6"/>
          <w:kern w:val="0"/>
          <w:sz w:val="20"/>
          <w:szCs w:val="20"/>
          <w:lang w:eastAsia="en-IN"/>
          <w14:ligatures w14:val="none"/>
        </w:rPr>
        <w:t>Information{ Name</w:t>
      </w:r>
      <w:proofErr w:type="gramEnd"/>
      <w:r w:rsidRPr="003869B6">
        <w:rPr>
          <w:rFonts w:ascii="inherit" w:eastAsia="Times New Roman" w:hAnsi="inherit" w:cs="Courier New"/>
          <w:color w:val="B9BDB6"/>
          <w:kern w:val="0"/>
          <w:sz w:val="20"/>
          <w:szCs w:val="20"/>
          <w:lang w:eastAsia="en-IN"/>
          <w14:ligatures w14:val="none"/>
        </w:rPr>
        <w:t xml:space="preserve"> ="Apple", License ="XADFD", Revenue = 1000, </w:t>
      </w:r>
      <w:proofErr w:type="spellStart"/>
      <w:r w:rsidRPr="003869B6">
        <w:rPr>
          <w:rFonts w:ascii="inherit" w:eastAsia="Times New Roman" w:hAnsi="inherit" w:cs="Courier New"/>
          <w:color w:val="B9BDB6"/>
          <w:kern w:val="0"/>
          <w:sz w:val="20"/>
          <w:szCs w:val="20"/>
          <w:lang w:eastAsia="en-IN"/>
          <w14:ligatures w14:val="none"/>
        </w:rPr>
        <w:t>Establshied</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Convert.ToDateTime</w:t>
      </w:r>
      <w:proofErr w:type="spellEnd"/>
      <w:r w:rsidRPr="003869B6">
        <w:rPr>
          <w:rFonts w:ascii="inherit" w:eastAsia="Times New Roman" w:hAnsi="inherit" w:cs="Courier New"/>
          <w:color w:val="B9BDB6"/>
          <w:kern w:val="0"/>
          <w:sz w:val="20"/>
          <w:szCs w:val="20"/>
          <w:lang w:eastAsia="en-IN"/>
          <w14:ligatures w14:val="none"/>
        </w:rPr>
        <w:t>("2022/02/02") },</w:t>
      </w:r>
    </w:p>
    <w:p w14:paraId="2603DF9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new </w:t>
      </w:r>
      <w:proofErr w:type="gramStart"/>
      <w:r w:rsidRPr="003869B6">
        <w:rPr>
          <w:rFonts w:ascii="inherit" w:eastAsia="Times New Roman" w:hAnsi="inherit" w:cs="Courier New"/>
          <w:color w:val="B9BDB6"/>
          <w:kern w:val="0"/>
          <w:sz w:val="20"/>
          <w:szCs w:val="20"/>
          <w:lang w:eastAsia="en-IN"/>
          <w14:ligatures w14:val="none"/>
        </w:rPr>
        <w:t>Information{ Name</w:t>
      </w:r>
      <w:proofErr w:type="gramEnd"/>
      <w:r w:rsidRPr="003869B6">
        <w:rPr>
          <w:rFonts w:ascii="inherit" w:eastAsia="Times New Roman" w:hAnsi="inherit" w:cs="Courier New"/>
          <w:color w:val="B9BDB6"/>
          <w:kern w:val="0"/>
          <w:sz w:val="20"/>
          <w:szCs w:val="20"/>
          <w:lang w:eastAsia="en-IN"/>
          <w14:ligatures w14:val="none"/>
        </w:rPr>
        <w:t xml:space="preserve"> ="SpaceX", License ="##@$", Revenue = 1000, </w:t>
      </w:r>
      <w:proofErr w:type="spellStart"/>
      <w:r w:rsidRPr="003869B6">
        <w:rPr>
          <w:rFonts w:ascii="inherit" w:eastAsia="Times New Roman" w:hAnsi="inherit" w:cs="Courier New"/>
          <w:color w:val="B9BDB6"/>
          <w:kern w:val="0"/>
          <w:sz w:val="20"/>
          <w:szCs w:val="20"/>
          <w:lang w:eastAsia="en-IN"/>
          <w14:ligatures w14:val="none"/>
        </w:rPr>
        <w:t>Establshied</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r w:rsidRPr="003869B6">
        <w:rPr>
          <w:rFonts w:ascii="inherit" w:eastAsia="Times New Roman" w:hAnsi="inherit" w:cs="Courier New"/>
          <w:color w:val="B9BDB6"/>
          <w:kern w:val="0"/>
          <w:sz w:val="20"/>
          <w:szCs w:val="20"/>
          <w:lang w:eastAsia="en-IN"/>
          <w14:ligatures w14:val="none"/>
        </w:rPr>
        <w:t>Convert.ToDateTime</w:t>
      </w:r>
      <w:proofErr w:type="spellEnd"/>
      <w:r w:rsidRPr="003869B6">
        <w:rPr>
          <w:rFonts w:ascii="inherit" w:eastAsia="Times New Roman" w:hAnsi="inherit" w:cs="Courier New"/>
          <w:color w:val="B9BDB6"/>
          <w:kern w:val="0"/>
          <w:sz w:val="20"/>
          <w:szCs w:val="20"/>
          <w:lang w:eastAsia="en-IN"/>
          <w14:ligatures w14:val="none"/>
        </w:rPr>
        <w:t>("2030/10/01") }</w:t>
      </w:r>
    </w:p>
    <w:p w14:paraId="7DA5620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4CAF370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8E0060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proofErr w:type="gramStart"/>
      <w:r w:rsidRPr="003869B6">
        <w:rPr>
          <w:rFonts w:ascii="inherit" w:eastAsia="Times New Roman" w:hAnsi="inherit" w:cs="Courier New"/>
          <w:color w:val="B9BDB6"/>
          <w:kern w:val="0"/>
          <w:sz w:val="20"/>
          <w:szCs w:val="20"/>
          <w:lang w:eastAsia="en-IN"/>
          <w14:ligatures w14:val="none"/>
        </w:rPr>
        <w:t>context.Information.AddRange</w:t>
      </w:r>
      <w:proofErr w:type="spellEnd"/>
      <w:proofErr w:type="gram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infos</w:t>
      </w:r>
      <w:proofErr w:type="spellEnd"/>
      <w:r w:rsidRPr="003869B6">
        <w:rPr>
          <w:rFonts w:ascii="inherit" w:eastAsia="Times New Roman" w:hAnsi="inherit" w:cs="Courier New"/>
          <w:color w:val="B9BDB6"/>
          <w:kern w:val="0"/>
          <w:sz w:val="20"/>
          <w:szCs w:val="20"/>
          <w:lang w:eastAsia="en-IN"/>
          <w14:ligatures w14:val="none"/>
        </w:rPr>
        <w:t>);</w:t>
      </w:r>
    </w:p>
    <w:p w14:paraId="4555052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proofErr w:type="gramStart"/>
      <w:r w:rsidRPr="003869B6">
        <w:rPr>
          <w:rFonts w:ascii="inherit" w:eastAsia="Times New Roman" w:hAnsi="inherit" w:cs="Courier New"/>
          <w:color w:val="B9BDB6"/>
          <w:kern w:val="0"/>
          <w:sz w:val="20"/>
          <w:szCs w:val="20"/>
          <w:lang w:eastAsia="en-IN"/>
          <w14:ligatures w14:val="none"/>
        </w:rPr>
        <w:t>context.SaveChanges</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9B285B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0C1EA8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2A4ECD0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2C1B6D4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Now call this class from the Program class of the app by adding the below code.</w:t>
      </w:r>
    </w:p>
    <w:p w14:paraId="333C91A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using (var scope = </w:t>
      </w:r>
      <w:proofErr w:type="spellStart"/>
      <w:proofErr w:type="gramStart"/>
      <w:r w:rsidRPr="003869B6">
        <w:rPr>
          <w:rFonts w:ascii="inherit" w:eastAsia="Times New Roman" w:hAnsi="inherit" w:cs="Courier New"/>
          <w:color w:val="B9BDB6"/>
          <w:kern w:val="0"/>
          <w:sz w:val="20"/>
          <w:szCs w:val="20"/>
          <w:lang w:eastAsia="en-IN"/>
          <w14:ligatures w14:val="none"/>
        </w:rPr>
        <w:t>app.Services.CreateScope</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35AB923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1215E79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var services = </w:t>
      </w:r>
      <w:proofErr w:type="spellStart"/>
      <w:proofErr w:type="gramStart"/>
      <w:r w:rsidRPr="003869B6">
        <w:rPr>
          <w:rFonts w:ascii="inherit" w:eastAsia="Times New Roman" w:hAnsi="inherit" w:cs="Courier New"/>
          <w:color w:val="B9BDB6"/>
          <w:kern w:val="0"/>
          <w:sz w:val="20"/>
          <w:szCs w:val="20"/>
          <w:lang w:eastAsia="en-IN"/>
          <w14:ligatures w14:val="none"/>
        </w:rPr>
        <w:t>scope.ServiceProvider</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D6281A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7145F1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var context = </w:t>
      </w:r>
      <w:proofErr w:type="spellStart"/>
      <w:proofErr w:type="gramStart"/>
      <w:r w:rsidRPr="003869B6">
        <w:rPr>
          <w:rFonts w:ascii="inherit" w:eastAsia="Times New Roman" w:hAnsi="inherit" w:cs="Courier New"/>
          <w:color w:val="B9BDB6"/>
          <w:kern w:val="0"/>
          <w:sz w:val="20"/>
          <w:szCs w:val="20"/>
          <w:lang w:eastAsia="en-IN"/>
          <w14:ligatures w14:val="none"/>
        </w:rPr>
        <w:t>services.GetRequiredService</w:t>
      </w:r>
      <w:proofErr w:type="spellEnd"/>
      <w:proofErr w:type="gramEnd"/>
      <w:r w:rsidRPr="003869B6">
        <w:rPr>
          <w:rFonts w:ascii="inherit" w:eastAsia="Times New Roman" w:hAnsi="inherit" w:cs="Courier New"/>
          <w:color w:val="B9BDB6"/>
          <w:kern w:val="0"/>
          <w:sz w:val="20"/>
          <w:szCs w:val="20"/>
          <w:lang w:eastAsia="en-IN"/>
          <w14:ligatures w14:val="none"/>
        </w:rPr>
        <w:t>&lt;</w:t>
      </w:r>
      <w:proofErr w:type="spell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&gt;();</w:t>
      </w:r>
    </w:p>
    <w:p w14:paraId="639118E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proofErr w:type="gramStart"/>
      <w:r w:rsidRPr="003869B6">
        <w:rPr>
          <w:rFonts w:ascii="inherit" w:eastAsia="Times New Roman" w:hAnsi="inherit" w:cs="Courier New"/>
          <w:color w:val="B9BDB6"/>
          <w:kern w:val="0"/>
          <w:sz w:val="20"/>
          <w:szCs w:val="20"/>
          <w:lang w:eastAsia="en-IN"/>
          <w14:ligatures w14:val="none"/>
        </w:rPr>
        <w:t>context.Database.EnsureCreated</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507603A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DbInitializer.Initialize</w:t>
      </w:r>
      <w:proofErr w:type="spellEnd"/>
      <w:r w:rsidRPr="003869B6">
        <w:rPr>
          <w:rFonts w:ascii="inherit" w:eastAsia="Times New Roman" w:hAnsi="inherit" w:cs="Courier New"/>
          <w:color w:val="B9BDB6"/>
          <w:kern w:val="0"/>
          <w:sz w:val="20"/>
          <w:szCs w:val="20"/>
          <w:lang w:eastAsia="en-IN"/>
          <w14:ligatures w14:val="none"/>
        </w:rPr>
        <w:t>(context</w:t>
      </w:r>
      <w:proofErr w:type="gramStart"/>
      <w:r w:rsidRPr="003869B6">
        <w:rPr>
          <w:rFonts w:ascii="inherit" w:eastAsia="Times New Roman" w:hAnsi="inherit" w:cs="Courier New"/>
          <w:color w:val="B9BDB6"/>
          <w:kern w:val="0"/>
          <w:sz w:val="20"/>
          <w:szCs w:val="20"/>
          <w:lang w:eastAsia="en-IN"/>
          <w14:ligatures w14:val="none"/>
        </w:rPr>
        <w:t>);</w:t>
      </w:r>
      <w:proofErr w:type="gramEnd"/>
    </w:p>
    <w:p w14:paraId="5A77096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23B108F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The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EnsureCreated</w:t>
      </w:r>
      <w:proofErr w:type="spellEnd"/>
      <w:r w:rsidRPr="003869B6">
        <w:rPr>
          <w:rFonts w:ascii="Lora" w:eastAsia="Times New Roman" w:hAnsi="Lora" w:cs="Times New Roman"/>
          <w:color w:val="2A2A2A"/>
          <w:kern w:val="0"/>
          <w:sz w:val="27"/>
          <w:szCs w:val="27"/>
          <w:lang w:eastAsia="en-IN"/>
          <w14:ligatures w14:val="none"/>
        </w:rPr>
        <w:t> method creates the database if no database exists. After that the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DbInitializer.Initialize</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(context)</w:t>
      </w:r>
      <w:r w:rsidRPr="003869B6">
        <w:rPr>
          <w:rFonts w:ascii="Lora" w:eastAsia="Times New Roman" w:hAnsi="Lora" w:cs="Times New Roman"/>
          <w:color w:val="2A2A2A"/>
          <w:kern w:val="0"/>
          <w:sz w:val="27"/>
          <w:szCs w:val="27"/>
          <w:lang w:eastAsia="en-IN"/>
          <w14:ligatures w14:val="none"/>
        </w:rPr>
        <w:t> is called and it does the seeding part.</w:t>
      </w:r>
    </w:p>
    <w:p w14:paraId="59B2B7D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Test it by first dropping the database and then running the app. The app checks for the database and finds that it does not exists. It then creates the database and adds test data. Using this </w:t>
      </w:r>
      <w:proofErr w:type="gramStart"/>
      <w:r w:rsidRPr="003869B6">
        <w:rPr>
          <w:rFonts w:ascii="Lora" w:eastAsia="Times New Roman" w:hAnsi="Lora" w:cs="Times New Roman"/>
          <w:color w:val="2A2A2A"/>
          <w:kern w:val="0"/>
          <w:sz w:val="27"/>
          <w:szCs w:val="27"/>
          <w:lang w:eastAsia="en-IN"/>
          <w14:ligatures w14:val="none"/>
        </w:rPr>
        <w:t>approach</w:t>
      </w:r>
      <w:proofErr w:type="gramEnd"/>
      <w:r w:rsidRPr="003869B6">
        <w:rPr>
          <w:rFonts w:ascii="Lora" w:eastAsia="Times New Roman" w:hAnsi="Lora" w:cs="Times New Roman"/>
          <w:color w:val="2A2A2A"/>
          <w:kern w:val="0"/>
          <w:sz w:val="27"/>
          <w:szCs w:val="27"/>
          <w:lang w:eastAsia="en-IN"/>
          <w14:ligatures w14:val="none"/>
        </w:rPr>
        <w:t xml:space="preserve"> we can bypass the Migration commands which we used earlier to create the database.</w:t>
      </w:r>
    </w:p>
    <w:p w14:paraId="3842819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Download the source codes from here.</w:t>
      </w:r>
    </w:p>
    <w:p w14:paraId="6A72BF05"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"https://go.ezodn.com/ads/charity/proxy?p_id=ecea9c90-90fb-43bd-6dd7-9e1337411c67&amp;d_id=122531&amp;imp_id=5009304441051730&amp;c_id=1134&amp;l_id=10016&amp;url=https%3A%2F%2Fjoinourvillage.org%2Fdonate%2F&amp;ffid=1&amp;co=IN"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4F1706FF"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417438DB"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22B609B2"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FC6C476" wp14:editId="676BD80E">
            <wp:extent cx="135255" cy="135255"/>
            <wp:effectExtent l="0" t="0" r="0" b="0"/>
            <wp:docPr id="272" name="Picture 7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C9EA6D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66" w:tgtFrame="_blank" w:history="1">
        <w:r w:rsidRPr="003869B6">
          <w:rPr>
            <w:rFonts w:ascii="Lora" w:eastAsia="Times New Roman" w:hAnsi="Lora" w:cs="Times New Roman"/>
            <w:color w:val="FFFFFF"/>
            <w:kern w:val="0"/>
            <w:sz w:val="27"/>
            <w:szCs w:val="27"/>
            <w:shd w:val="clear" w:color="auto" w:fill="337AB7"/>
            <w:lang w:eastAsia="en-IN"/>
            <w14:ligatures w14:val="none"/>
          </w:rPr>
          <w:t>DOWNLOAD</w:t>
        </w:r>
      </w:hyperlink>
    </w:p>
    <w:p w14:paraId="2D7444C7"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Conclusion</w:t>
      </w:r>
    </w:p>
    <w:p w14:paraId="607F4DA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learned the concept of CODE-FIRST approach in Entity Framework Core. We created the database from entity classes and then seeded the database. Now we are ready to create the CRUD Operations in EF </w:t>
      </w:r>
      <w:proofErr w:type="gramStart"/>
      <w:r w:rsidRPr="003869B6">
        <w:rPr>
          <w:rFonts w:ascii="Lora" w:eastAsia="Times New Roman" w:hAnsi="Lora" w:cs="Times New Roman"/>
          <w:color w:val="2A2A2A"/>
          <w:kern w:val="0"/>
          <w:sz w:val="27"/>
          <w:szCs w:val="27"/>
          <w:lang w:eastAsia="en-IN"/>
          <w14:ligatures w14:val="none"/>
        </w:rPr>
        <w:t>Core</w:t>
      </w:r>
      <w:proofErr w:type="gramEnd"/>
      <w:r w:rsidRPr="003869B6">
        <w:rPr>
          <w:rFonts w:ascii="Lora" w:eastAsia="Times New Roman" w:hAnsi="Lora" w:cs="Times New Roman"/>
          <w:color w:val="2A2A2A"/>
          <w:kern w:val="0"/>
          <w:sz w:val="27"/>
          <w:szCs w:val="27"/>
          <w:lang w:eastAsia="en-IN"/>
          <w14:ligatures w14:val="none"/>
        </w:rPr>
        <w:t xml:space="preserve"> and this is the topic of the next tutorial.</w:t>
      </w:r>
    </w:p>
    <w:p w14:paraId="379C5C3D" w14:textId="5D0E872F" w:rsidR="003869B6" w:rsidRDefault="003869B6">
      <w:pPr>
        <w:rPr>
          <w:b/>
          <w:bCs/>
        </w:rPr>
      </w:pPr>
      <w:r>
        <w:rPr>
          <w:b/>
          <w:bCs/>
        </w:rPr>
        <w:br w:type="page"/>
      </w:r>
    </w:p>
    <w:p w14:paraId="23E633A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lastRenderedPageBreak/>
        <w:t>Entity Framework Core Migrations</w:t>
      </w:r>
      <w:r w:rsidRPr="003869B6">
        <w:rPr>
          <w:rFonts w:ascii="Lora" w:eastAsia="Times New Roman" w:hAnsi="Lora" w:cs="Times New Roman"/>
          <w:color w:val="2A2A2A"/>
          <w:kern w:val="0"/>
          <w:sz w:val="27"/>
          <w:szCs w:val="27"/>
          <w:lang w:eastAsia="en-IN"/>
          <w14:ligatures w14:val="none"/>
        </w:rPr>
        <w:t> keep the database </w:t>
      </w:r>
      <w:r w:rsidRPr="003869B6">
        <w:rPr>
          <w:rFonts w:ascii="Lora" w:eastAsia="Times New Roman" w:hAnsi="Lora" w:cs="Times New Roman"/>
          <w:color w:val="2A2A2A"/>
          <w:kern w:val="0"/>
          <w:sz w:val="27"/>
          <w:szCs w:val="27"/>
          <w:shd w:val="clear" w:color="auto" w:fill="D9FCF1"/>
          <w:lang w:eastAsia="en-IN"/>
          <w14:ligatures w14:val="none"/>
        </w:rPr>
        <w:t>synchronized</w:t>
      </w:r>
      <w:r w:rsidRPr="003869B6">
        <w:rPr>
          <w:rFonts w:ascii="Lora" w:eastAsia="Times New Roman" w:hAnsi="Lora" w:cs="Times New Roman"/>
          <w:color w:val="2A2A2A"/>
          <w:kern w:val="0"/>
          <w:sz w:val="27"/>
          <w:szCs w:val="27"/>
          <w:lang w:eastAsia="en-IN"/>
          <w14:ligatures w14:val="none"/>
        </w:rPr>
        <w:t xml:space="preserve"> with the domain entity classes and configurations given on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Migrations will create or update the database in a very easy manner. When a project in under development, the programmers keep on updating the entity classes, therefore they need to run migrations </w:t>
      </w:r>
      <w:proofErr w:type="spellStart"/>
      <w:r w:rsidRPr="003869B6">
        <w:rPr>
          <w:rFonts w:ascii="Lora" w:eastAsia="Times New Roman" w:hAnsi="Lora" w:cs="Times New Roman"/>
          <w:color w:val="2A2A2A"/>
          <w:kern w:val="0"/>
          <w:sz w:val="27"/>
          <w:szCs w:val="27"/>
          <w:lang w:eastAsia="en-IN"/>
          <w14:ligatures w14:val="none"/>
        </w:rPr>
        <w:t>inorder</w:t>
      </w:r>
      <w:proofErr w:type="spellEnd"/>
      <w:r w:rsidRPr="003869B6">
        <w:rPr>
          <w:rFonts w:ascii="Lora" w:eastAsia="Times New Roman" w:hAnsi="Lora" w:cs="Times New Roman"/>
          <w:color w:val="2A2A2A"/>
          <w:kern w:val="0"/>
          <w:sz w:val="27"/>
          <w:szCs w:val="27"/>
          <w:lang w:eastAsia="en-IN"/>
          <w14:ligatures w14:val="none"/>
        </w:rPr>
        <w:t xml:space="preserve"> to keep the </w:t>
      </w:r>
      <w:r w:rsidRPr="003869B6">
        <w:rPr>
          <w:rFonts w:ascii="Lora" w:eastAsia="Times New Roman" w:hAnsi="Lora" w:cs="Times New Roman"/>
          <w:color w:val="2A2A2A"/>
          <w:kern w:val="0"/>
          <w:sz w:val="27"/>
          <w:szCs w:val="27"/>
          <w:u w:val="single"/>
          <w:lang w:eastAsia="en-IN"/>
          <w14:ligatures w14:val="none"/>
        </w:rPr>
        <w:t>database schema up to date</w:t>
      </w:r>
      <w:r w:rsidRPr="003869B6">
        <w:rPr>
          <w:rFonts w:ascii="Lora" w:eastAsia="Times New Roman" w:hAnsi="Lora" w:cs="Times New Roman"/>
          <w:color w:val="2A2A2A"/>
          <w:kern w:val="0"/>
          <w:sz w:val="27"/>
          <w:szCs w:val="27"/>
          <w:lang w:eastAsia="en-IN"/>
          <w14:ligatures w14:val="none"/>
        </w:rPr>
        <w:t>.</w:t>
      </w:r>
    </w:p>
    <w:p w14:paraId="515976F9" w14:textId="77777777" w:rsidR="003869B6" w:rsidRPr="003869B6" w:rsidRDefault="003869B6" w:rsidP="003869B6">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386A8594" wp14:editId="6993490E">
                <wp:extent cx="304800" cy="304800"/>
                <wp:effectExtent l="0" t="0" r="0" b="0"/>
                <wp:docPr id="1673871217" name="AutoShape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206893" id="AutoShape 2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360359" w14:textId="77777777" w:rsidR="003869B6" w:rsidRPr="003869B6" w:rsidRDefault="003869B6" w:rsidP="003869B6">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3869B6">
        <w:rPr>
          <w:rFonts w:ascii="Lora" w:eastAsia="Times New Roman" w:hAnsi="Lora" w:cs="Times New Roman"/>
          <w:color w:val="2A2A2A"/>
          <w:kern w:val="0"/>
          <w:lang w:eastAsia="en-IN"/>
          <w14:ligatures w14:val="none"/>
        </w:rPr>
        <w:t>This tutorial is a part of </w:t>
      </w:r>
      <w:r w:rsidRPr="003869B6">
        <w:rPr>
          <w:rFonts w:ascii="Lora" w:eastAsia="Times New Roman" w:hAnsi="Lora" w:cs="Times New Roman"/>
          <w:b/>
          <w:bCs/>
          <w:color w:val="2A2A2A"/>
          <w:kern w:val="0"/>
          <w:lang w:eastAsia="en-IN"/>
          <w14:ligatures w14:val="none"/>
        </w:rPr>
        <w:t>Entity Framework Core</w:t>
      </w:r>
      <w:r w:rsidRPr="003869B6">
        <w:rPr>
          <w:rFonts w:ascii="Lora" w:eastAsia="Times New Roman" w:hAnsi="Lora" w:cs="Times New Roman"/>
          <w:color w:val="2A2A2A"/>
          <w:kern w:val="0"/>
          <w:lang w:eastAsia="en-IN"/>
          <w14:ligatures w14:val="none"/>
        </w:rPr>
        <w:t> series.</w:t>
      </w:r>
    </w:p>
    <w:p w14:paraId="632B65D1"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How to run Migrations</w:t>
      </w:r>
    </w:p>
    <w:p w14:paraId="12EDDFC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EF Core Migrations are run from the </w:t>
      </w:r>
      <w:r w:rsidRPr="003869B6">
        <w:rPr>
          <w:rFonts w:ascii="Lora" w:eastAsia="Times New Roman" w:hAnsi="Lora" w:cs="Times New Roman"/>
          <w:color w:val="2A2A2A"/>
          <w:kern w:val="0"/>
          <w:sz w:val="27"/>
          <w:szCs w:val="27"/>
          <w:u w:val="single"/>
          <w:lang w:eastAsia="en-IN"/>
          <w14:ligatures w14:val="none"/>
        </w:rPr>
        <w:t>Package Manager Console</w:t>
      </w:r>
      <w:r w:rsidRPr="003869B6">
        <w:rPr>
          <w:rFonts w:ascii="Lora" w:eastAsia="Times New Roman" w:hAnsi="Lora" w:cs="Times New Roman"/>
          <w:color w:val="2A2A2A"/>
          <w:kern w:val="0"/>
          <w:sz w:val="27"/>
          <w:szCs w:val="27"/>
          <w:lang w:eastAsia="en-IN"/>
          <w14:ligatures w14:val="none"/>
        </w:rPr>
        <w:t> window. This window can be opened from </w:t>
      </w:r>
      <w:r w:rsidRPr="003869B6">
        <w:rPr>
          <w:rFonts w:ascii="Lora" w:eastAsia="Times New Roman" w:hAnsi="Lora" w:cs="Times New Roman"/>
          <w:color w:val="2A2A2A"/>
          <w:kern w:val="0"/>
          <w:sz w:val="27"/>
          <w:szCs w:val="27"/>
          <w:shd w:val="clear" w:color="auto" w:fill="D9FCF1"/>
          <w:lang w:eastAsia="en-IN"/>
          <w14:ligatures w14:val="none"/>
        </w:rPr>
        <w:t xml:space="preserve">Tools </w:t>
      </w:r>
      <w:r w:rsidRPr="003869B6">
        <w:rPr>
          <w:rFonts w:ascii="Segoe UI Symbol" w:eastAsia="Times New Roman" w:hAnsi="Segoe UI Symbol" w:cs="Segoe UI Symbol"/>
          <w:color w:val="2A2A2A"/>
          <w:kern w:val="0"/>
          <w:sz w:val="27"/>
          <w:szCs w:val="27"/>
          <w:shd w:val="clear" w:color="auto" w:fill="D9FCF1"/>
          <w:lang w:eastAsia="en-IN"/>
          <w14:ligatures w14:val="none"/>
        </w:rPr>
        <w:t>➤</w:t>
      </w:r>
      <w:r w:rsidRPr="003869B6">
        <w:rPr>
          <w:rFonts w:ascii="Lora" w:eastAsia="Times New Roman" w:hAnsi="Lora" w:cs="Times New Roman"/>
          <w:color w:val="2A2A2A"/>
          <w:kern w:val="0"/>
          <w:sz w:val="27"/>
          <w:szCs w:val="27"/>
          <w:shd w:val="clear" w:color="auto" w:fill="D9FCF1"/>
          <w:lang w:eastAsia="en-IN"/>
          <w14:ligatures w14:val="none"/>
        </w:rPr>
        <w:t xml:space="preserve"> NuGet Package Manager </w:t>
      </w:r>
      <w:r w:rsidRPr="003869B6">
        <w:rPr>
          <w:rFonts w:ascii="Segoe UI Symbol" w:eastAsia="Times New Roman" w:hAnsi="Segoe UI Symbol" w:cs="Segoe UI Symbol"/>
          <w:color w:val="2A2A2A"/>
          <w:kern w:val="0"/>
          <w:sz w:val="27"/>
          <w:szCs w:val="27"/>
          <w:shd w:val="clear" w:color="auto" w:fill="D9FCF1"/>
          <w:lang w:eastAsia="en-IN"/>
          <w14:ligatures w14:val="none"/>
        </w:rPr>
        <w:t>➤</w:t>
      </w:r>
      <w:r w:rsidRPr="003869B6">
        <w:rPr>
          <w:rFonts w:ascii="Lora" w:eastAsia="Times New Roman" w:hAnsi="Lora" w:cs="Times New Roman"/>
          <w:color w:val="2A2A2A"/>
          <w:kern w:val="0"/>
          <w:sz w:val="27"/>
          <w:szCs w:val="27"/>
          <w:shd w:val="clear" w:color="auto" w:fill="D9FCF1"/>
          <w:lang w:eastAsia="en-IN"/>
          <w14:ligatures w14:val="none"/>
        </w:rPr>
        <w:t xml:space="preserve"> Package Manager Console</w:t>
      </w:r>
      <w:r w:rsidRPr="003869B6">
        <w:rPr>
          <w:rFonts w:ascii="Lora" w:eastAsia="Times New Roman" w:hAnsi="Lora" w:cs="Times New Roman"/>
          <w:color w:val="2A2A2A"/>
          <w:kern w:val="0"/>
          <w:sz w:val="27"/>
          <w:szCs w:val="27"/>
          <w:lang w:eastAsia="en-IN"/>
          <w14:ligatures w14:val="none"/>
        </w:rPr>
        <w:t> menu of Visual Studio. Migrations require either </w:t>
      </w:r>
      <w:r w:rsidRPr="003869B6">
        <w:rPr>
          <w:rFonts w:ascii="Lora" w:eastAsia="Times New Roman" w:hAnsi="Lora" w:cs="Times New Roman"/>
          <w:color w:val="2A2A2A"/>
          <w:kern w:val="0"/>
          <w:sz w:val="27"/>
          <w:szCs w:val="27"/>
          <w:u w:val="single"/>
          <w:lang w:eastAsia="en-IN"/>
          <w14:ligatures w14:val="none"/>
        </w:rPr>
        <w:t>.NET Core command-line interface (CLI) tools</w:t>
      </w:r>
      <w:r w:rsidRPr="003869B6">
        <w:rPr>
          <w:rFonts w:ascii="Lora" w:eastAsia="Times New Roman" w:hAnsi="Lora" w:cs="Times New Roman"/>
          <w:color w:val="2A2A2A"/>
          <w:kern w:val="0"/>
          <w:sz w:val="27"/>
          <w:szCs w:val="27"/>
          <w:lang w:eastAsia="en-IN"/>
          <w14:ligatures w14:val="none"/>
        </w:rPr>
        <w:t> or </w:t>
      </w:r>
      <w:r w:rsidRPr="003869B6">
        <w:rPr>
          <w:rFonts w:ascii="Lora" w:eastAsia="Times New Roman" w:hAnsi="Lora" w:cs="Times New Roman"/>
          <w:color w:val="2A2A2A"/>
          <w:kern w:val="0"/>
          <w:sz w:val="27"/>
          <w:szCs w:val="27"/>
          <w:u w:val="single"/>
          <w:lang w:eastAsia="en-IN"/>
          <w14:ligatures w14:val="none"/>
        </w:rPr>
        <w:t>Package Manager Console (PMC) tools</w:t>
      </w:r>
      <w:r w:rsidRPr="003869B6">
        <w:rPr>
          <w:rFonts w:ascii="Lora" w:eastAsia="Times New Roman" w:hAnsi="Lora" w:cs="Times New Roman"/>
          <w:color w:val="2A2A2A"/>
          <w:kern w:val="0"/>
          <w:sz w:val="27"/>
          <w:szCs w:val="27"/>
          <w:lang w:eastAsia="en-IN"/>
          <w14:ligatures w14:val="none"/>
        </w:rPr>
        <w:t> to be installed.</w:t>
      </w:r>
    </w:p>
    <w:p w14:paraId="4AAE17B4"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Run the following command to install CLI tools.</w:t>
      </w:r>
    </w:p>
    <w:p w14:paraId="13D02265"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kern w:val="0"/>
          <w:sz w:val="18"/>
          <w:szCs w:val="18"/>
          <w:bdr w:val="single" w:sz="2" w:space="0" w:color="DDDDDD" w:frame="1"/>
          <w:lang w:eastAsia="en-IN"/>
          <w14:ligatures w14:val="none"/>
        </w:rPr>
        <w:drawing>
          <wp:inline distT="0" distB="0" distL="0" distR="0" wp14:anchorId="52668EC7" wp14:editId="43804953">
            <wp:extent cx="135255" cy="135255"/>
            <wp:effectExtent l="0" t="0" r="0" b="0"/>
            <wp:docPr id="274" name="Picture 8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2C4338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var(--bs-font-monospace)" w:eastAsia="Times New Roman" w:hAnsi="var(--bs-font-monospace)" w:cs="Courier New"/>
          <w:color w:val="D63384"/>
          <w:kern w:val="0"/>
          <w:lang w:eastAsia="en-IN"/>
          <w14:ligatures w14:val="none"/>
        </w:rPr>
        <w:t>PM&gt; dotnet tool install --global dotnet-</w:t>
      </w:r>
      <w:proofErr w:type="spellStart"/>
      <w:r w:rsidRPr="003869B6">
        <w:rPr>
          <w:rFonts w:ascii="var(--bs-font-monospace)" w:eastAsia="Times New Roman" w:hAnsi="var(--bs-font-monospace)" w:cs="Courier New"/>
          <w:color w:val="D63384"/>
          <w:kern w:val="0"/>
          <w:lang w:eastAsia="en-IN"/>
          <w14:ligatures w14:val="none"/>
        </w:rPr>
        <w:t>ef</w:t>
      </w:r>
      <w:proofErr w:type="spellEnd"/>
    </w:p>
    <w:p w14:paraId="2BFA0D7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If it is already </w:t>
      </w:r>
      <w:proofErr w:type="gramStart"/>
      <w:r w:rsidRPr="003869B6">
        <w:rPr>
          <w:rFonts w:ascii="Lora" w:eastAsia="Times New Roman" w:hAnsi="Lora" w:cs="Times New Roman"/>
          <w:color w:val="2A2A2A"/>
          <w:kern w:val="0"/>
          <w:sz w:val="27"/>
          <w:szCs w:val="27"/>
          <w:lang w:eastAsia="en-IN"/>
          <w14:ligatures w14:val="none"/>
        </w:rPr>
        <w:t>installed</w:t>
      </w:r>
      <w:proofErr w:type="gramEnd"/>
      <w:r w:rsidRPr="003869B6">
        <w:rPr>
          <w:rFonts w:ascii="Lora" w:eastAsia="Times New Roman" w:hAnsi="Lora" w:cs="Times New Roman"/>
          <w:color w:val="2A2A2A"/>
          <w:kern w:val="0"/>
          <w:sz w:val="27"/>
          <w:szCs w:val="27"/>
          <w:lang w:eastAsia="en-IN"/>
          <w14:ligatures w14:val="none"/>
        </w:rPr>
        <w:t xml:space="preserve"> then kindly update it to the latest version. Run the following update command to do the </w:t>
      </w:r>
      <w:proofErr w:type="spellStart"/>
      <w:r w:rsidRPr="003869B6">
        <w:rPr>
          <w:rFonts w:ascii="Lora" w:eastAsia="Times New Roman" w:hAnsi="Lora" w:cs="Times New Roman"/>
          <w:color w:val="2A2A2A"/>
          <w:kern w:val="0"/>
          <w:sz w:val="27"/>
          <w:szCs w:val="27"/>
          <w:lang w:eastAsia="en-IN"/>
          <w14:ligatures w14:val="none"/>
        </w:rPr>
        <w:t>updation</w:t>
      </w:r>
      <w:proofErr w:type="spellEnd"/>
      <w:r w:rsidRPr="003869B6">
        <w:rPr>
          <w:rFonts w:ascii="Lora" w:eastAsia="Times New Roman" w:hAnsi="Lora" w:cs="Times New Roman"/>
          <w:color w:val="2A2A2A"/>
          <w:kern w:val="0"/>
          <w:sz w:val="27"/>
          <w:szCs w:val="27"/>
          <w:lang w:eastAsia="en-IN"/>
          <w14:ligatures w14:val="none"/>
        </w:rPr>
        <w:t>.</w:t>
      </w:r>
    </w:p>
    <w:p w14:paraId="32E3BAB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var(--bs-font-monospace)" w:eastAsia="Times New Roman" w:hAnsi="var(--bs-font-monospace)" w:cs="Courier New"/>
          <w:color w:val="D63384"/>
          <w:kern w:val="0"/>
          <w:lang w:eastAsia="en-IN"/>
          <w14:ligatures w14:val="none"/>
        </w:rPr>
        <w:t>PM&gt; dotnet tool update --global dotnet-</w:t>
      </w:r>
      <w:proofErr w:type="spellStart"/>
      <w:r w:rsidRPr="003869B6">
        <w:rPr>
          <w:rFonts w:ascii="var(--bs-font-monospace)" w:eastAsia="Times New Roman" w:hAnsi="var(--bs-font-monospace)" w:cs="Courier New"/>
          <w:color w:val="D63384"/>
          <w:kern w:val="0"/>
          <w:lang w:eastAsia="en-IN"/>
          <w14:ligatures w14:val="none"/>
        </w:rPr>
        <w:t>ef</w:t>
      </w:r>
      <w:proofErr w:type="spellEnd"/>
    </w:p>
    <w:p w14:paraId="657EDD9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To install PMC tools run the following command.</w:t>
      </w:r>
    </w:p>
    <w:p w14:paraId="4F06CA6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var(--bs-font-monospace)" w:eastAsia="Times New Roman" w:hAnsi="var(--bs-font-monospace)" w:cs="Courier New"/>
          <w:color w:val="D63384"/>
          <w:kern w:val="0"/>
          <w:lang w:eastAsia="en-IN"/>
          <w14:ligatures w14:val="none"/>
        </w:rPr>
        <w:t xml:space="preserve">PM&gt; Install-Package </w:t>
      </w:r>
      <w:proofErr w:type="spellStart"/>
      <w:proofErr w:type="gramStart"/>
      <w:r w:rsidRPr="003869B6">
        <w:rPr>
          <w:rFonts w:ascii="var(--bs-font-monospace)" w:eastAsia="Times New Roman" w:hAnsi="var(--bs-font-monospace)" w:cs="Courier New"/>
          <w:color w:val="D63384"/>
          <w:kern w:val="0"/>
          <w:lang w:eastAsia="en-IN"/>
          <w14:ligatures w14:val="none"/>
        </w:rPr>
        <w:t>Microsoft.EntityFrameworkCore.Tools</w:t>
      </w:r>
      <w:proofErr w:type="spellEnd"/>
      <w:proofErr w:type="gramEnd"/>
    </w:p>
    <w:p w14:paraId="528FE39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More information can be </w:t>
      </w:r>
      <w:proofErr w:type="spellStart"/>
      <w:r w:rsidRPr="003869B6">
        <w:rPr>
          <w:rFonts w:ascii="Lora" w:eastAsia="Times New Roman" w:hAnsi="Lora" w:cs="Times New Roman"/>
          <w:color w:val="2A2A2A"/>
          <w:kern w:val="0"/>
          <w:sz w:val="27"/>
          <w:szCs w:val="27"/>
          <w:lang w:eastAsia="en-IN"/>
          <w14:ligatures w14:val="none"/>
        </w:rPr>
        <w:t>optained</w:t>
      </w:r>
      <w:proofErr w:type="spellEnd"/>
      <w:r w:rsidRPr="003869B6">
        <w:rPr>
          <w:rFonts w:ascii="Lora" w:eastAsia="Times New Roman" w:hAnsi="Lora" w:cs="Times New Roman"/>
          <w:color w:val="2A2A2A"/>
          <w:kern w:val="0"/>
          <w:sz w:val="27"/>
          <w:szCs w:val="27"/>
          <w:lang w:eastAsia="en-IN"/>
          <w14:ligatures w14:val="none"/>
        </w:rPr>
        <w:t xml:space="preserve"> from </w:t>
      </w:r>
      <w:hyperlink r:id="rId67" w:history="1">
        <w:r w:rsidRPr="003869B6">
          <w:rPr>
            <w:rFonts w:ascii="Lora" w:eastAsia="Times New Roman" w:hAnsi="Lora" w:cs="Times New Roman"/>
            <w:color w:val="C72730"/>
            <w:kern w:val="0"/>
            <w:sz w:val="27"/>
            <w:szCs w:val="27"/>
            <w:u w:val="single"/>
            <w:lang w:eastAsia="en-IN"/>
            <w14:ligatures w14:val="none"/>
          </w:rPr>
          <w:t>Installation of Entity Framework Core</w:t>
        </w:r>
      </w:hyperlink>
      <w:r w:rsidRPr="003869B6">
        <w:rPr>
          <w:rFonts w:ascii="Lora" w:eastAsia="Times New Roman" w:hAnsi="Lora" w:cs="Times New Roman"/>
          <w:color w:val="2A2A2A"/>
          <w:kern w:val="0"/>
          <w:sz w:val="27"/>
          <w:szCs w:val="27"/>
          <w:lang w:eastAsia="en-IN"/>
          <w14:ligatures w14:val="none"/>
        </w:rPr>
        <w:t xml:space="preserve">. Now we are ready to </w:t>
      </w:r>
      <w:proofErr w:type="gramStart"/>
      <w:r w:rsidRPr="003869B6">
        <w:rPr>
          <w:rFonts w:ascii="Lora" w:eastAsia="Times New Roman" w:hAnsi="Lora" w:cs="Times New Roman"/>
          <w:color w:val="2A2A2A"/>
          <w:kern w:val="0"/>
          <w:sz w:val="27"/>
          <w:szCs w:val="27"/>
          <w:lang w:eastAsia="en-IN"/>
          <w14:ligatures w14:val="none"/>
        </w:rPr>
        <w:t>look into</w:t>
      </w:r>
      <w:proofErr w:type="gramEnd"/>
      <w:r w:rsidRPr="003869B6">
        <w:rPr>
          <w:rFonts w:ascii="Lora" w:eastAsia="Times New Roman" w:hAnsi="Lora" w:cs="Times New Roman"/>
          <w:color w:val="2A2A2A"/>
          <w:kern w:val="0"/>
          <w:sz w:val="27"/>
          <w:szCs w:val="27"/>
          <w:lang w:eastAsia="en-IN"/>
          <w14:ligatures w14:val="none"/>
        </w:rPr>
        <w:t xml:space="preserve"> some of the most important migration commands.</w:t>
      </w:r>
    </w:p>
    <w:p w14:paraId="751B7364"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Add Migration Command</w:t>
      </w:r>
    </w:p>
    <w:p w14:paraId="3926CB7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b/>
          <w:bCs/>
          <w:color w:val="2A2A2A"/>
          <w:kern w:val="0"/>
          <w:sz w:val="27"/>
          <w:szCs w:val="27"/>
          <w:lang w:eastAsia="en-IN"/>
          <w14:ligatures w14:val="none"/>
        </w:rPr>
        <w:t>Add Migration</w:t>
      </w:r>
      <w:r w:rsidRPr="003869B6">
        <w:rPr>
          <w:rFonts w:ascii="Lora" w:eastAsia="Times New Roman" w:hAnsi="Lora" w:cs="Times New Roman"/>
          <w:color w:val="2A2A2A"/>
          <w:kern w:val="0"/>
          <w:sz w:val="27"/>
          <w:szCs w:val="27"/>
          <w:lang w:eastAsia="en-IN"/>
          <w14:ligatures w14:val="none"/>
        </w:rPr>
        <w:t> command will </w:t>
      </w:r>
      <w:r w:rsidRPr="003869B6">
        <w:rPr>
          <w:rFonts w:ascii="Lora" w:eastAsia="Times New Roman" w:hAnsi="Lora" w:cs="Times New Roman"/>
          <w:b/>
          <w:bCs/>
          <w:color w:val="2A2A2A"/>
          <w:kern w:val="0"/>
          <w:sz w:val="27"/>
          <w:szCs w:val="27"/>
          <w:lang w:eastAsia="en-IN"/>
          <w14:ligatures w14:val="none"/>
        </w:rPr>
        <w:t>create Migration files</w:t>
      </w:r>
      <w:r w:rsidRPr="003869B6">
        <w:rPr>
          <w:rFonts w:ascii="Lora" w:eastAsia="Times New Roman" w:hAnsi="Lora" w:cs="Times New Roman"/>
          <w:color w:val="2A2A2A"/>
          <w:kern w:val="0"/>
          <w:sz w:val="27"/>
          <w:szCs w:val="27"/>
          <w:lang w:eastAsia="en-IN"/>
          <w14:ligatures w14:val="none"/>
        </w:rPr>
        <w:t xml:space="preserve"> that store information from your entity classes and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On the </w:t>
      </w:r>
      <w:r w:rsidRPr="003869B6">
        <w:rPr>
          <w:rFonts w:ascii="Lora" w:eastAsia="Times New Roman" w:hAnsi="Lora" w:cs="Times New Roman"/>
          <w:color w:val="2A2A2A"/>
          <w:kern w:val="0"/>
          <w:sz w:val="27"/>
          <w:szCs w:val="27"/>
          <w:shd w:val="clear" w:color="auto" w:fill="D9FCF1"/>
          <w:lang w:eastAsia="en-IN"/>
          <w14:ligatures w14:val="none"/>
        </w:rPr>
        <w:t xml:space="preserve">Tools &gt; </w:t>
      </w:r>
      <w:r w:rsidRPr="003869B6">
        <w:rPr>
          <w:rFonts w:ascii="Lora" w:eastAsia="Times New Roman" w:hAnsi="Lora" w:cs="Times New Roman"/>
          <w:color w:val="2A2A2A"/>
          <w:kern w:val="0"/>
          <w:sz w:val="27"/>
          <w:szCs w:val="27"/>
          <w:shd w:val="clear" w:color="auto" w:fill="D9FCF1"/>
          <w:lang w:eastAsia="en-IN"/>
          <w14:ligatures w14:val="none"/>
        </w:rPr>
        <w:lastRenderedPageBreak/>
        <w:t>NuGet Package Manager &gt; Package Manager Console</w:t>
      </w:r>
      <w:r w:rsidRPr="003869B6">
        <w:rPr>
          <w:rFonts w:ascii="Lora" w:eastAsia="Times New Roman" w:hAnsi="Lora" w:cs="Times New Roman"/>
          <w:color w:val="2A2A2A"/>
          <w:kern w:val="0"/>
          <w:sz w:val="27"/>
          <w:szCs w:val="27"/>
          <w:lang w:eastAsia="en-IN"/>
          <w14:ligatures w14:val="none"/>
        </w:rPr>
        <w:t> execute any one of the 2 commands, that are given below, to create the migration.</w:t>
      </w:r>
    </w:p>
    <w:p w14:paraId="2058BC7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migrations add Migration1</w:t>
      </w:r>
    </w:p>
    <w:p w14:paraId="074232F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or</w:t>
      </w:r>
    </w:p>
    <w:p w14:paraId="11A8ECA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PM&gt; add-migration Migration1</w:t>
      </w:r>
    </w:p>
    <w:p w14:paraId="188B260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Here </w:t>
      </w:r>
      <w:r w:rsidRPr="003869B6">
        <w:rPr>
          <w:rFonts w:ascii="Lora" w:eastAsia="Times New Roman" w:hAnsi="Lora" w:cs="Times New Roman"/>
          <w:color w:val="2A2A2A"/>
          <w:kern w:val="0"/>
          <w:sz w:val="27"/>
          <w:szCs w:val="27"/>
          <w:u w:val="single"/>
          <w:lang w:eastAsia="en-IN"/>
          <w14:ligatures w14:val="none"/>
        </w:rPr>
        <w:t>Migration1</w:t>
      </w:r>
      <w:r w:rsidRPr="003869B6">
        <w:rPr>
          <w:rFonts w:ascii="Lora" w:eastAsia="Times New Roman" w:hAnsi="Lora" w:cs="Times New Roman"/>
          <w:color w:val="2A2A2A"/>
          <w:kern w:val="0"/>
          <w:sz w:val="27"/>
          <w:szCs w:val="27"/>
          <w:lang w:eastAsia="en-IN"/>
          <w14:ligatures w14:val="none"/>
        </w:rPr>
        <w:t> is the name of the migration and can be any name of our choice. The migration command will create a folder named </w:t>
      </w:r>
      <w:r w:rsidRPr="003869B6">
        <w:rPr>
          <w:rFonts w:ascii="Lora" w:eastAsia="Times New Roman" w:hAnsi="Lora" w:cs="Times New Roman"/>
          <w:color w:val="2A2A2A"/>
          <w:kern w:val="0"/>
          <w:sz w:val="27"/>
          <w:szCs w:val="27"/>
          <w:shd w:val="clear" w:color="auto" w:fill="D9FCF1"/>
          <w:lang w:eastAsia="en-IN"/>
          <w14:ligatures w14:val="none"/>
        </w:rPr>
        <w:t>Migrations</w:t>
      </w:r>
      <w:r w:rsidRPr="003869B6">
        <w:rPr>
          <w:rFonts w:ascii="Lora" w:eastAsia="Times New Roman" w:hAnsi="Lora" w:cs="Times New Roman"/>
          <w:color w:val="2A2A2A"/>
          <w:kern w:val="0"/>
          <w:sz w:val="27"/>
          <w:szCs w:val="27"/>
          <w:lang w:eastAsia="en-IN"/>
          <w14:ligatures w14:val="none"/>
        </w:rPr>
        <w:t> on the root of the app. This folder contains 3 files.</w:t>
      </w:r>
    </w:p>
    <w:p w14:paraId="2D3F655D" w14:textId="77777777" w:rsidR="003869B6" w:rsidRPr="003869B6" w:rsidRDefault="003869B6" w:rsidP="003869B6">
      <w:pPr>
        <w:numPr>
          <w:ilvl w:val="0"/>
          <w:numId w:val="1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t>_.cs</w:t>
      </w:r>
      <w:r w:rsidRPr="003869B6">
        <w:rPr>
          <w:rFonts w:ascii="Lora" w:eastAsia="Times New Roman" w:hAnsi="Lora" w:cs="Times New Roman"/>
          <w:color w:val="2A2A2A"/>
          <w:kern w:val="0"/>
          <w:sz w:val="27"/>
          <w:szCs w:val="27"/>
          <w:lang w:eastAsia="en-IN"/>
          <w14:ligatures w14:val="none"/>
        </w:rPr>
        <w:t>: It is the main migration file which includes migration operations named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Up(</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and </w:t>
      </w:r>
      <w:r w:rsidRPr="003869B6">
        <w:rPr>
          <w:rFonts w:ascii="Courier New" w:eastAsia="Times New Roman" w:hAnsi="Courier New" w:cs="Courier New"/>
          <w:color w:val="333333"/>
          <w:kern w:val="0"/>
          <w:sz w:val="23"/>
          <w:szCs w:val="23"/>
          <w:shd w:val="clear" w:color="auto" w:fill="F1F1F1"/>
          <w:lang w:eastAsia="en-IN"/>
          <w14:ligatures w14:val="none"/>
        </w:rPr>
        <w:t>Down()</w:t>
      </w:r>
      <w:r w:rsidRPr="003869B6">
        <w:rPr>
          <w:rFonts w:ascii="Lora" w:eastAsia="Times New Roman" w:hAnsi="Lora" w:cs="Times New Roman"/>
          <w:color w:val="2A2A2A"/>
          <w:kern w:val="0"/>
          <w:sz w:val="27"/>
          <w:szCs w:val="27"/>
          <w:lang w:eastAsia="en-IN"/>
          <w14:ligatures w14:val="none"/>
        </w:rPr>
        <w:t> methods. The </w:t>
      </w:r>
      <w:r w:rsidRPr="003869B6">
        <w:rPr>
          <w:rFonts w:ascii="Lora" w:eastAsia="Times New Roman" w:hAnsi="Lora" w:cs="Times New Roman"/>
          <w:color w:val="2A2A2A"/>
          <w:kern w:val="0"/>
          <w:sz w:val="27"/>
          <w:szCs w:val="27"/>
          <w:u w:val="single"/>
          <w:lang w:eastAsia="en-IN"/>
          <w14:ligatures w14:val="none"/>
        </w:rPr>
        <w:t>Up</w:t>
      </w:r>
      <w:r w:rsidRPr="003869B6">
        <w:rPr>
          <w:rFonts w:ascii="Lora" w:eastAsia="Times New Roman" w:hAnsi="Lora" w:cs="Times New Roman"/>
          <w:color w:val="2A2A2A"/>
          <w:kern w:val="0"/>
          <w:sz w:val="27"/>
          <w:szCs w:val="27"/>
          <w:lang w:eastAsia="en-IN"/>
          <w14:ligatures w14:val="none"/>
        </w:rPr>
        <w:t> method is responsible for creating DB objects while the </w:t>
      </w:r>
      <w:r w:rsidRPr="003869B6">
        <w:rPr>
          <w:rFonts w:ascii="Lora" w:eastAsia="Times New Roman" w:hAnsi="Lora" w:cs="Times New Roman"/>
          <w:color w:val="2A2A2A"/>
          <w:kern w:val="0"/>
          <w:sz w:val="27"/>
          <w:szCs w:val="27"/>
          <w:u w:val="single"/>
          <w:lang w:eastAsia="en-IN"/>
          <w14:ligatures w14:val="none"/>
        </w:rPr>
        <w:t>Down</w:t>
      </w:r>
      <w:r w:rsidRPr="003869B6">
        <w:rPr>
          <w:rFonts w:ascii="Lora" w:eastAsia="Times New Roman" w:hAnsi="Lora" w:cs="Times New Roman"/>
          <w:color w:val="2A2A2A"/>
          <w:kern w:val="0"/>
          <w:sz w:val="27"/>
          <w:szCs w:val="27"/>
          <w:lang w:eastAsia="en-IN"/>
          <w14:ligatures w14:val="none"/>
        </w:rPr>
        <w:t> method removes them.</w:t>
      </w:r>
    </w:p>
    <w:p w14:paraId="742073CE" w14:textId="77777777" w:rsidR="003869B6" w:rsidRPr="003869B6" w:rsidRDefault="003869B6" w:rsidP="003869B6">
      <w:pPr>
        <w:numPr>
          <w:ilvl w:val="0"/>
          <w:numId w:val="1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b/>
          <w:bCs/>
          <w:color w:val="2A2A2A"/>
          <w:kern w:val="0"/>
          <w:sz w:val="27"/>
          <w:szCs w:val="27"/>
          <w:lang w:eastAsia="en-IN"/>
          <w14:ligatures w14:val="none"/>
        </w:rPr>
        <w:t>_.</w:t>
      </w:r>
      <w:proofErr w:type="spellStart"/>
      <w:r w:rsidRPr="003869B6">
        <w:rPr>
          <w:rFonts w:ascii="Lora" w:eastAsia="Times New Roman" w:hAnsi="Lora" w:cs="Times New Roman"/>
          <w:b/>
          <w:bCs/>
          <w:color w:val="2A2A2A"/>
          <w:kern w:val="0"/>
          <w:sz w:val="27"/>
          <w:szCs w:val="27"/>
          <w:lang w:eastAsia="en-IN"/>
          <w14:ligatures w14:val="none"/>
        </w:rPr>
        <w:t>Designer.cs</w:t>
      </w:r>
      <w:proofErr w:type="spellEnd"/>
      <w:proofErr w:type="gramEnd"/>
      <w:r w:rsidRPr="003869B6">
        <w:rPr>
          <w:rFonts w:ascii="Lora" w:eastAsia="Times New Roman" w:hAnsi="Lora" w:cs="Times New Roman"/>
          <w:color w:val="2A2A2A"/>
          <w:kern w:val="0"/>
          <w:sz w:val="27"/>
          <w:szCs w:val="27"/>
          <w:lang w:eastAsia="en-IN"/>
          <w14:ligatures w14:val="none"/>
        </w:rPr>
        <w:t xml:space="preserve">: The migrations metadata file which contains some </w:t>
      </w:r>
      <w:proofErr w:type="spellStart"/>
      <w:r w:rsidRPr="003869B6">
        <w:rPr>
          <w:rFonts w:ascii="Lora" w:eastAsia="Times New Roman" w:hAnsi="Lora" w:cs="Times New Roman"/>
          <w:color w:val="2A2A2A"/>
          <w:kern w:val="0"/>
          <w:sz w:val="27"/>
          <w:szCs w:val="27"/>
          <w:lang w:eastAsia="en-IN"/>
          <w14:ligatures w14:val="none"/>
        </w:rPr>
        <w:t>db</w:t>
      </w:r>
      <w:proofErr w:type="spellEnd"/>
      <w:r w:rsidRPr="003869B6">
        <w:rPr>
          <w:rFonts w:ascii="Lora" w:eastAsia="Times New Roman" w:hAnsi="Lora" w:cs="Times New Roman"/>
          <w:color w:val="2A2A2A"/>
          <w:kern w:val="0"/>
          <w:sz w:val="27"/>
          <w:szCs w:val="27"/>
          <w:lang w:eastAsia="en-IN"/>
          <w14:ligatures w14:val="none"/>
        </w:rPr>
        <w:t xml:space="preserve"> related information.</w:t>
      </w:r>
    </w:p>
    <w:p w14:paraId="1C078991" w14:textId="77777777" w:rsidR="003869B6" w:rsidRPr="003869B6" w:rsidRDefault="003869B6" w:rsidP="003869B6">
      <w:pPr>
        <w:numPr>
          <w:ilvl w:val="0"/>
          <w:numId w:val="1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spellStart"/>
      <w:r w:rsidRPr="003869B6">
        <w:rPr>
          <w:rFonts w:ascii="Lora" w:eastAsia="Times New Roman" w:hAnsi="Lora" w:cs="Times New Roman"/>
          <w:b/>
          <w:bCs/>
          <w:color w:val="2A2A2A"/>
          <w:kern w:val="0"/>
          <w:sz w:val="27"/>
          <w:szCs w:val="27"/>
          <w:lang w:eastAsia="en-IN"/>
          <w14:ligatures w14:val="none"/>
        </w:rPr>
        <w:t>ModelSnapshot.cs</w:t>
      </w:r>
      <w:proofErr w:type="spellEnd"/>
      <w:r w:rsidRPr="003869B6">
        <w:rPr>
          <w:rFonts w:ascii="Lora" w:eastAsia="Times New Roman" w:hAnsi="Lora" w:cs="Times New Roman"/>
          <w:color w:val="2A2A2A"/>
          <w:kern w:val="0"/>
          <w:sz w:val="27"/>
          <w:szCs w:val="27"/>
          <w:lang w:eastAsia="en-IN"/>
          <w14:ligatures w14:val="none"/>
        </w:rPr>
        <w:t>: A snapshot of the current model. This is used to determine what has changed when creating the next migration.</w:t>
      </w:r>
    </w:p>
    <w:p w14:paraId="68355085"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Check the below given image of these files.</w:t>
      </w:r>
    </w:p>
    <w:p w14:paraId="605EFE24"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kern w:val="0"/>
          <w:sz w:val="18"/>
          <w:szCs w:val="18"/>
          <w:bdr w:val="single" w:sz="2" w:space="0" w:color="DDDDDD" w:frame="1"/>
          <w:lang w:eastAsia="en-IN"/>
          <w14:ligatures w14:val="none"/>
        </w:rPr>
        <w:drawing>
          <wp:inline distT="0" distB="0" distL="0" distR="0" wp14:anchorId="2B89D79C" wp14:editId="62214912">
            <wp:extent cx="135255" cy="135255"/>
            <wp:effectExtent l="0" t="0" r="0" b="0"/>
            <wp:docPr id="275" name="Picture 8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748A6A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31FD29BB" wp14:editId="5836BDE1">
            <wp:extent cx="3810000" cy="2980055"/>
            <wp:effectExtent l="0" t="0" r="0" b="0"/>
            <wp:docPr id="276" name="Picture 84" descr="Entity Framework Core Mig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ity Framework Core Migrat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980055"/>
                    </a:xfrm>
                    <a:prstGeom prst="rect">
                      <a:avLst/>
                    </a:prstGeom>
                    <a:noFill/>
                    <a:ln>
                      <a:noFill/>
                    </a:ln>
                  </pic:spPr>
                </pic:pic>
              </a:graphicData>
            </a:graphic>
          </wp:inline>
        </w:drawing>
      </w:r>
    </w:p>
    <w:p w14:paraId="792D82D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Now the migration is </w:t>
      </w:r>
      <w:proofErr w:type="gramStart"/>
      <w:r w:rsidRPr="003869B6">
        <w:rPr>
          <w:rFonts w:ascii="Lora" w:eastAsia="Times New Roman" w:hAnsi="Lora" w:cs="Times New Roman"/>
          <w:color w:val="2A2A2A"/>
          <w:kern w:val="0"/>
          <w:sz w:val="27"/>
          <w:szCs w:val="27"/>
          <w:lang w:eastAsia="en-IN"/>
          <w14:ligatures w14:val="none"/>
        </w:rPr>
        <w:t>created</w:t>
      </w:r>
      <w:proofErr w:type="gramEnd"/>
      <w:r w:rsidRPr="003869B6">
        <w:rPr>
          <w:rFonts w:ascii="Lora" w:eastAsia="Times New Roman" w:hAnsi="Lora" w:cs="Times New Roman"/>
          <w:color w:val="2A2A2A"/>
          <w:kern w:val="0"/>
          <w:sz w:val="27"/>
          <w:szCs w:val="27"/>
          <w:lang w:eastAsia="en-IN"/>
          <w14:ligatures w14:val="none"/>
        </w:rPr>
        <w:t xml:space="preserve"> and we can create the database through them.</w:t>
      </w:r>
    </w:p>
    <w:p w14:paraId="62018B2F"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lastRenderedPageBreak/>
        <w:t>You will be interested to read </w:t>
      </w:r>
      <w:hyperlink r:id="rId69" w:history="1">
        <w:r w:rsidRPr="003869B6">
          <w:rPr>
            <w:rFonts w:ascii="Lora" w:eastAsia="Times New Roman" w:hAnsi="Lora" w:cs="Times New Roman"/>
            <w:color w:val="C72730"/>
            <w:kern w:val="0"/>
            <w:sz w:val="27"/>
            <w:szCs w:val="27"/>
            <w:u w:val="single"/>
            <w:lang w:eastAsia="en-IN"/>
            <w14:ligatures w14:val="none"/>
          </w:rPr>
          <w:t xml:space="preserve">Execute SQL Stored Procedures using </w:t>
        </w:r>
        <w:proofErr w:type="spellStart"/>
        <w:r w:rsidRPr="003869B6">
          <w:rPr>
            <w:rFonts w:ascii="Lora" w:eastAsia="Times New Roman" w:hAnsi="Lora" w:cs="Times New Roman"/>
            <w:color w:val="C72730"/>
            <w:kern w:val="0"/>
            <w:sz w:val="27"/>
            <w:szCs w:val="27"/>
            <w:u w:val="single"/>
            <w:lang w:eastAsia="en-IN"/>
            <w14:ligatures w14:val="none"/>
          </w:rPr>
          <w:t>FromSqlRaw</w:t>
        </w:r>
        <w:proofErr w:type="spellEnd"/>
        <w:r w:rsidRPr="003869B6">
          <w:rPr>
            <w:rFonts w:ascii="Lora" w:eastAsia="Times New Roman" w:hAnsi="Lora" w:cs="Times New Roman"/>
            <w:color w:val="C72730"/>
            <w:kern w:val="0"/>
            <w:sz w:val="27"/>
            <w:szCs w:val="27"/>
            <w:u w:val="single"/>
            <w:lang w:eastAsia="en-IN"/>
            <w14:ligatures w14:val="none"/>
          </w:rPr>
          <w:t xml:space="preserve">() &amp; </w:t>
        </w:r>
        <w:proofErr w:type="spellStart"/>
        <w:r w:rsidRPr="003869B6">
          <w:rPr>
            <w:rFonts w:ascii="Lora" w:eastAsia="Times New Roman" w:hAnsi="Lora" w:cs="Times New Roman"/>
            <w:color w:val="C72730"/>
            <w:kern w:val="0"/>
            <w:sz w:val="27"/>
            <w:szCs w:val="27"/>
            <w:u w:val="single"/>
            <w:lang w:eastAsia="en-IN"/>
            <w14:ligatures w14:val="none"/>
          </w:rPr>
          <w:t>ExecuteSqlRawAsync</w:t>
        </w:r>
        <w:proofErr w:type="spellEnd"/>
        <w:r w:rsidRPr="003869B6">
          <w:rPr>
            <w:rFonts w:ascii="Lora" w:eastAsia="Times New Roman" w:hAnsi="Lora" w:cs="Times New Roman"/>
            <w:color w:val="C72730"/>
            <w:kern w:val="0"/>
            <w:sz w:val="27"/>
            <w:szCs w:val="27"/>
            <w:u w:val="single"/>
            <w:lang w:eastAsia="en-IN"/>
            <w14:ligatures w14:val="none"/>
          </w:rPr>
          <w:t>() methods in Entity Framework Core</w:t>
        </w:r>
      </w:hyperlink>
      <w:r w:rsidRPr="003869B6">
        <w:rPr>
          <w:rFonts w:ascii="Lora" w:eastAsia="Times New Roman" w:hAnsi="Lora" w:cs="Times New Roman"/>
          <w:color w:val="0288D1"/>
          <w:kern w:val="0"/>
          <w:sz w:val="27"/>
          <w:szCs w:val="27"/>
          <w:lang w:eastAsia="en-IN"/>
          <w14:ligatures w14:val="none"/>
        </w:rPr>
        <w:t>.</w:t>
      </w:r>
    </w:p>
    <w:p w14:paraId="70456782"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Update Migration Command</w:t>
      </w:r>
    </w:p>
    <w:p w14:paraId="31A0D37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b/>
          <w:bCs/>
          <w:color w:val="2A2A2A"/>
          <w:kern w:val="0"/>
          <w:sz w:val="27"/>
          <w:szCs w:val="27"/>
          <w:lang w:eastAsia="en-IN"/>
          <w14:ligatures w14:val="none"/>
        </w:rPr>
        <w:t>Update Migration</w:t>
      </w:r>
      <w:r w:rsidRPr="003869B6">
        <w:rPr>
          <w:rFonts w:ascii="Lora" w:eastAsia="Times New Roman" w:hAnsi="Lora" w:cs="Times New Roman"/>
          <w:color w:val="2A2A2A"/>
          <w:kern w:val="0"/>
          <w:sz w:val="27"/>
          <w:szCs w:val="27"/>
          <w:lang w:eastAsia="en-IN"/>
          <w14:ligatures w14:val="none"/>
        </w:rPr>
        <w:t xml:space="preserve"> command will update the database to the latest migration. If the database is not </w:t>
      </w:r>
      <w:proofErr w:type="gramStart"/>
      <w:r w:rsidRPr="003869B6">
        <w:rPr>
          <w:rFonts w:ascii="Lora" w:eastAsia="Times New Roman" w:hAnsi="Lora" w:cs="Times New Roman"/>
          <w:color w:val="2A2A2A"/>
          <w:kern w:val="0"/>
          <w:sz w:val="27"/>
          <w:szCs w:val="27"/>
          <w:lang w:eastAsia="en-IN"/>
          <w14:ligatures w14:val="none"/>
        </w:rPr>
        <w:t>present</w:t>
      </w:r>
      <w:proofErr w:type="gramEnd"/>
      <w:r w:rsidRPr="003869B6">
        <w:rPr>
          <w:rFonts w:ascii="Lora" w:eastAsia="Times New Roman" w:hAnsi="Lora" w:cs="Times New Roman"/>
          <w:color w:val="2A2A2A"/>
          <w:kern w:val="0"/>
          <w:sz w:val="27"/>
          <w:szCs w:val="27"/>
          <w:lang w:eastAsia="en-IN"/>
          <w14:ligatures w14:val="none"/>
        </w:rPr>
        <w:t xml:space="preserve"> then it will create a new database else the database will be updated based the </w:t>
      </w:r>
      <w:proofErr w:type="spellStart"/>
      <w:r w:rsidRPr="003869B6">
        <w:rPr>
          <w:rFonts w:ascii="Lora" w:eastAsia="Times New Roman" w:hAnsi="Lora" w:cs="Times New Roman"/>
          <w:color w:val="2A2A2A"/>
          <w:kern w:val="0"/>
          <w:sz w:val="27"/>
          <w:szCs w:val="27"/>
          <w:lang w:eastAsia="en-IN"/>
          <w14:ligatures w14:val="none"/>
        </w:rPr>
        <w:t>informations</w:t>
      </w:r>
      <w:proofErr w:type="spellEnd"/>
      <w:r w:rsidRPr="003869B6">
        <w:rPr>
          <w:rFonts w:ascii="Lora" w:eastAsia="Times New Roman" w:hAnsi="Lora" w:cs="Times New Roman"/>
          <w:color w:val="2A2A2A"/>
          <w:kern w:val="0"/>
          <w:sz w:val="27"/>
          <w:szCs w:val="27"/>
          <w:lang w:eastAsia="en-IN"/>
          <w14:ligatures w14:val="none"/>
        </w:rPr>
        <w:t xml:space="preserve"> given on the migration.</w:t>
      </w:r>
    </w:p>
    <w:p w14:paraId="01DD9C82" w14:textId="77777777" w:rsidR="003869B6" w:rsidRPr="003869B6" w:rsidRDefault="003869B6" w:rsidP="003869B6">
      <w:pPr>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Times New Roman" w:eastAsia="Times New Roman" w:hAnsi="Times New Roman" w:cs="Times New Roman"/>
          <w:kern w:val="0"/>
          <w:bdr w:val="none" w:sz="0" w:space="0" w:color="auto" w:frame="1"/>
          <w:lang w:eastAsia="en-IN"/>
          <w14:ligatures w14:val="none"/>
        </w:rPr>
        <w:fldChar w:fldCharType="begin"/>
      </w:r>
      <w:r w:rsidRPr="003869B6">
        <w:rPr>
          <w:rFonts w:ascii="Times New Roman" w:eastAsia="Times New Roman" w:hAnsi="Times New Roman" w:cs="Times New Roman"/>
          <w:kern w:val="0"/>
          <w:bdr w:val="none" w:sz="0" w:space="0" w:color="auto" w:frame="1"/>
          <w:lang w:eastAsia="en-IN"/>
          <w14:ligatures w14:val="none"/>
        </w:rPr>
        <w:instrText>HYPERLINK "https://go.ezodn.com/ads/charity/proxy?p_id=9c12db2e-9915-4e81-7ec3-fa5808317b52&amp;d_id=122531&amp;imp_id=5655711681062044&amp;c_id=1134&amp;l_id=10016&amp;url=https%3A%2F%2Fjoinourvillage.org%2Fdonate%2F&amp;ffid=1&amp;co=IN"</w:instrText>
      </w:r>
      <w:r w:rsidRPr="003869B6">
        <w:rPr>
          <w:rFonts w:ascii="Times New Roman" w:eastAsia="Times New Roman" w:hAnsi="Times New Roman" w:cs="Times New Roman"/>
          <w:kern w:val="0"/>
          <w:bdr w:val="none" w:sz="0" w:space="0" w:color="auto" w:frame="1"/>
          <w:lang w:eastAsia="en-IN"/>
          <w14:ligatures w14:val="none"/>
        </w:rPr>
      </w:r>
      <w:r w:rsidRPr="003869B6">
        <w:rPr>
          <w:rFonts w:ascii="Times New Roman" w:eastAsia="Times New Roman" w:hAnsi="Times New Roman" w:cs="Times New Roman"/>
          <w:kern w:val="0"/>
          <w:bdr w:val="none" w:sz="0" w:space="0" w:color="auto" w:frame="1"/>
          <w:lang w:eastAsia="en-IN"/>
          <w14:ligatures w14:val="none"/>
        </w:rPr>
        <w:fldChar w:fldCharType="separate"/>
      </w:r>
    </w:p>
    <w:p w14:paraId="2DC9C8A5" w14:textId="77777777" w:rsidR="003869B6" w:rsidRPr="003869B6" w:rsidRDefault="003869B6" w:rsidP="003869B6">
      <w:pPr>
        <w:spacing w:before="225" w:after="225" w:line="0" w:lineRule="atLeast"/>
        <w:jc w:val="center"/>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b/>
          <w:bCs/>
          <w:color w:val="C72730"/>
          <w:kern w:val="0"/>
          <w:sz w:val="30"/>
          <w:szCs w:val="30"/>
          <w:u w:val="single"/>
          <w:bdr w:val="none" w:sz="0" w:space="0" w:color="auto" w:frame="1"/>
          <w:lang w:eastAsia="en-IN"/>
          <w14:ligatures w14:val="none"/>
        </w:rPr>
        <w:t>×</w:t>
      </w:r>
    </w:p>
    <w:p w14:paraId="31233C3C" w14:textId="77777777" w:rsidR="003869B6" w:rsidRPr="003869B6" w:rsidRDefault="003869B6" w:rsidP="003869B6">
      <w:pPr>
        <w:spacing w:before="225" w:after="225" w:line="0" w:lineRule="atLeast"/>
        <w:jc w:val="center"/>
        <w:rPr>
          <w:rFonts w:ascii="Times New Roman" w:eastAsia="Times New Roman" w:hAnsi="Times New Roman" w:cs="Times New Roman"/>
          <w:kern w:val="0"/>
          <w:bdr w:val="none" w:sz="0" w:space="0" w:color="auto" w:frame="1"/>
          <w:lang w:eastAsia="en-IN"/>
          <w14:ligatures w14:val="none"/>
        </w:rPr>
      </w:pPr>
      <w:r w:rsidRPr="003869B6">
        <w:rPr>
          <w:rFonts w:ascii="Times New Roman" w:eastAsia="Times New Roman" w:hAnsi="Times New Roman" w:cs="Times New Roman"/>
          <w:kern w:val="0"/>
          <w:bdr w:val="none" w:sz="0" w:space="0" w:color="auto" w:frame="1"/>
          <w:lang w:eastAsia="en-IN"/>
          <w14:ligatures w14:val="none"/>
        </w:rPr>
        <w:fldChar w:fldCharType="end"/>
      </w:r>
    </w:p>
    <w:p w14:paraId="2FCA8F8E"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kern w:val="0"/>
          <w:sz w:val="18"/>
          <w:szCs w:val="18"/>
          <w:bdr w:val="single" w:sz="2" w:space="0" w:color="DDDDDD" w:frame="1"/>
          <w:lang w:eastAsia="en-IN"/>
          <w14:ligatures w14:val="none"/>
        </w:rPr>
        <w:drawing>
          <wp:inline distT="0" distB="0" distL="0" distR="0" wp14:anchorId="471F3D80" wp14:editId="14872C66">
            <wp:extent cx="135255" cy="135255"/>
            <wp:effectExtent l="0" t="0" r="0" b="0"/>
            <wp:docPr id="277" name="Picture 8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3869B6">
        <w:rPr>
          <w:rFonts w:ascii="Times New Roman" w:eastAsia="Times New Roman" w:hAnsi="Times New Roman" w:cs="Times New Roman"/>
          <w:kern w:val="0"/>
          <w:lang w:eastAsia="en-IN"/>
          <w14:ligatures w14:val="none"/>
        </w:rPr>
        <w:t>We can run </w:t>
      </w:r>
      <w:r w:rsidRPr="003869B6">
        <w:rPr>
          <w:rFonts w:ascii="Times New Roman" w:eastAsia="Times New Roman" w:hAnsi="Times New Roman" w:cs="Times New Roman"/>
          <w:kern w:val="0"/>
          <w:shd w:val="clear" w:color="auto" w:fill="D9FCF1"/>
          <w:lang w:eastAsia="en-IN"/>
          <w14:ligatures w14:val="none"/>
        </w:rPr>
        <w:t xml:space="preserve">either of the </w:t>
      </w:r>
      <w:proofErr w:type="gramStart"/>
      <w:r w:rsidRPr="003869B6">
        <w:rPr>
          <w:rFonts w:ascii="Times New Roman" w:eastAsia="Times New Roman" w:hAnsi="Times New Roman" w:cs="Times New Roman"/>
          <w:kern w:val="0"/>
          <w:shd w:val="clear" w:color="auto" w:fill="D9FCF1"/>
          <w:lang w:eastAsia="en-IN"/>
          <w14:ligatures w14:val="none"/>
        </w:rPr>
        <w:t>2 update</w:t>
      </w:r>
      <w:proofErr w:type="gramEnd"/>
      <w:r w:rsidRPr="003869B6">
        <w:rPr>
          <w:rFonts w:ascii="Times New Roman" w:eastAsia="Times New Roman" w:hAnsi="Times New Roman" w:cs="Times New Roman"/>
          <w:kern w:val="0"/>
          <w:shd w:val="clear" w:color="auto" w:fill="D9FCF1"/>
          <w:lang w:eastAsia="en-IN"/>
          <w14:ligatures w14:val="none"/>
        </w:rPr>
        <w:t xml:space="preserve"> migration</w:t>
      </w:r>
      <w:r w:rsidRPr="003869B6">
        <w:rPr>
          <w:rFonts w:ascii="Times New Roman" w:eastAsia="Times New Roman" w:hAnsi="Times New Roman" w:cs="Times New Roman"/>
          <w:kern w:val="0"/>
          <w:lang w:eastAsia="en-IN"/>
          <w14:ligatures w14:val="none"/>
        </w:rPr>
        <w:t> command given below:</w:t>
      </w:r>
    </w:p>
    <w:p w14:paraId="08F2188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database update </w:t>
      </w:r>
    </w:p>
    <w:p w14:paraId="4AA4842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or</w:t>
      </w:r>
    </w:p>
    <w:p w14:paraId="246ECF7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PM&gt; Update-Database</w:t>
      </w:r>
    </w:p>
    <w:p w14:paraId="4A1904E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Once the update migration command finish executing, we can find a new database is created. The database will have a table called </w:t>
      </w:r>
      <w:r w:rsidRPr="003869B6">
        <w:rPr>
          <w:rFonts w:ascii="Lora" w:eastAsia="Times New Roman" w:hAnsi="Lora" w:cs="Times New Roman"/>
          <w:color w:val="2A2A2A"/>
          <w:kern w:val="0"/>
          <w:sz w:val="27"/>
          <w:szCs w:val="27"/>
          <w:shd w:val="clear" w:color="auto" w:fill="D9FCF1"/>
          <w:lang w:eastAsia="en-IN"/>
          <w14:ligatures w14:val="none"/>
        </w:rPr>
        <w:t>_</w:t>
      </w:r>
      <w:proofErr w:type="spellStart"/>
      <w:r w:rsidRPr="003869B6">
        <w:rPr>
          <w:rFonts w:ascii="Lora" w:eastAsia="Times New Roman" w:hAnsi="Lora" w:cs="Times New Roman"/>
          <w:color w:val="2A2A2A"/>
          <w:kern w:val="0"/>
          <w:sz w:val="27"/>
          <w:szCs w:val="27"/>
          <w:shd w:val="clear" w:color="auto" w:fill="D9FCF1"/>
          <w:lang w:eastAsia="en-IN"/>
          <w14:ligatures w14:val="none"/>
        </w:rPr>
        <w:t>EFMigrationsHistory</w:t>
      </w:r>
      <w:proofErr w:type="spellEnd"/>
      <w:r w:rsidRPr="003869B6">
        <w:rPr>
          <w:rFonts w:ascii="Lora" w:eastAsia="Times New Roman" w:hAnsi="Lora" w:cs="Times New Roman"/>
          <w:color w:val="2A2A2A"/>
          <w:kern w:val="0"/>
          <w:sz w:val="27"/>
          <w:szCs w:val="27"/>
          <w:lang w:eastAsia="en-IN"/>
          <w14:ligatures w14:val="none"/>
        </w:rPr>
        <w:t> which stores the name of all migrations that are applied.</w:t>
      </w:r>
    </w:p>
    <w:p w14:paraId="3CDD1BF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20BEF0D1" wp14:editId="58293866">
            <wp:extent cx="2315845" cy="2239645"/>
            <wp:effectExtent l="0" t="0" r="8255" b="8255"/>
            <wp:docPr id="278" name="Picture 82" descr="entity framework core update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ntity framework core update migr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15845" cy="2239645"/>
                    </a:xfrm>
                    <a:prstGeom prst="rect">
                      <a:avLst/>
                    </a:prstGeom>
                    <a:noFill/>
                    <a:ln>
                      <a:noFill/>
                    </a:ln>
                  </pic:spPr>
                </pic:pic>
              </a:graphicData>
            </a:graphic>
          </wp:inline>
        </w:drawing>
      </w:r>
    </w:p>
    <w:p w14:paraId="098749C6"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Using the –context Keyword</w:t>
      </w:r>
    </w:p>
    <w:p w14:paraId="2625DF6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If an app has </w:t>
      </w:r>
      <w:r w:rsidRPr="003869B6">
        <w:rPr>
          <w:rFonts w:ascii="Lora" w:eastAsia="Times New Roman" w:hAnsi="Lora" w:cs="Times New Roman"/>
          <w:b/>
          <w:bCs/>
          <w:color w:val="2A2A2A"/>
          <w:kern w:val="0"/>
          <w:sz w:val="27"/>
          <w:szCs w:val="27"/>
          <w:lang w:eastAsia="en-IN"/>
          <w14:ligatures w14:val="none"/>
        </w:rPr>
        <w:t xml:space="preserve">more than 1 Database Context </w:t>
      </w:r>
      <w:proofErr w:type="gramStart"/>
      <w:r w:rsidRPr="003869B6">
        <w:rPr>
          <w:rFonts w:ascii="Lora" w:eastAsia="Times New Roman" w:hAnsi="Lora" w:cs="Times New Roman"/>
          <w:b/>
          <w:bCs/>
          <w:color w:val="2A2A2A"/>
          <w:kern w:val="0"/>
          <w:sz w:val="27"/>
          <w:szCs w:val="27"/>
          <w:lang w:eastAsia="en-IN"/>
          <w14:ligatures w14:val="none"/>
        </w:rPr>
        <w:t>file</w:t>
      </w:r>
      <w:proofErr w:type="gramEnd"/>
      <w:r w:rsidRPr="003869B6">
        <w:rPr>
          <w:rFonts w:ascii="Lora" w:eastAsia="Times New Roman" w:hAnsi="Lora" w:cs="Times New Roman"/>
          <w:color w:val="2A2A2A"/>
          <w:kern w:val="0"/>
          <w:sz w:val="27"/>
          <w:szCs w:val="27"/>
          <w:lang w:eastAsia="en-IN"/>
          <w14:ligatures w14:val="none"/>
        </w:rPr>
        <w:t> then with the </w:t>
      </w:r>
      <w:r w:rsidRPr="003869B6">
        <w:rPr>
          <w:rFonts w:ascii="Lora" w:eastAsia="Times New Roman" w:hAnsi="Lora" w:cs="Times New Roman"/>
          <w:color w:val="2A2A2A"/>
          <w:kern w:val="0"/>
          <w:sz w:val="27"/>
          <w:szCs w:val="27"/>
          <w:shd w:val="clear" w:color="auto" w:fill="D9FCF1"/>
          <w:lang w:eastAsia="en-IN"/>
          <w14:ligatures w14:val="none"/>
        </w:rPr>
        <w:t>–context</w:t>
      </w:r>
      <w:r w:rsidRPr="003869B6">
        <w:rPr>
          <w:rFonts w:ascii="Lora" w:eastAsia="Times New Roman" w:hAnsi="Lora" w:cs="Times New Roman"/>
          <w:color w:val="2A2A2A"/>
          <w:kern w:val="0"/>
          <w:sz w:val="27"/>
          <w:szCs w:val="27"/>
          <w:lang w:eastAsia="en-IN"/>
          <w14:ligatures w14:val="none"/>
        </w:rPr>
        <w:t xml:space="preserve"> keyword we can specify which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file the migration will target.</w:t>
      </w:r>
    </w:p>
    <w:p w14:paraId="15F7A41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Example – There are 2 Database Context files which are – </w:t>
      </w:r>
      <w:proofErr w:type="spellStart"/>
      <w:r w:rsidRPr="003869B6">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3869B6">
        <w:rPr>
          <w:rFonts w:ascii="Lora" w:eastAsia="Times New Roman" w:hAnsi="Lora" w:cs="Times New Roman"/>
          <w:color w:val="2A2A2A"/>
          <w:kern w:val="0"/>
          <w:sz w:val="27"/>
          <w:szCs w:val="27"/>
          <w:lang w:eastAsia="en-IN"/>
          <w14:ligatures w14:val="none"/>
        </w:rPr>
        <w:t> &amp; </w:t>
      </w:r>
      <w:proofErr w:type="spellStart"/>
      <w:r w:rsidRPr="003869B6">
        <w:rPr>
          <w:rFonts w:ascii="Lora" w:eastAsia="Times New Roman" w:hAnsi="Lora" w:cs="Times New Roman"/>
          <w:color w:val="2A2A2A"/>
          <w:kern w:val="0"/>
          <w:sz w:val="27"/>
          <w:szCs w:val="27"/>
          <w:shd w:val="clear" w:color="auto" w:fill="D9FCF1"/>
          <w:lang w:eastAsia="en-IN"/>
          <w14:ligatures w14:val="none"/>
        </w:rPr>
        <w:t>EmployeeContext.cs</w:t>
      </w:r>
      <w:proofErr w:type="spellEnd"/>
      <w:r w:rsidRPr="003869B6">
        <w:rPr>
          <w:rFonts w:ascii="Lora" w:eastAsia="Times New Roman" w:hAnsi="Lora" w:cs="Times New Roman"/>
          <w:color w:val="2A2A2A"/>
          <w:kern w:val="0"/>
          <w:sz w:val="27"/>
          <w:szCs w:val="27"/>
          <w:lang w:eastAsia="en-IN"/>
          <w14:ligatures w14:val="none"/>
        </w:rPr>
        <w:t>. Then we tell migrations to target “</w:t>
      </w:r>
      <w:proofErr w:type="spellStart"/>
      <w:r w:rsidRPr="003869B6">
        <w:rPr>
          <w:rFonts w:ascii="Lora" w:eastAsia="Times New Roman" w:hAnsi="Lora" w:cs="Times New Roman"/>
          <w:color w:val="2A2A2A"/>
          <w:kern w:val="0"/>
          <w:sz w:val="27"/>
          <w:szCs w:val="27"/>
          <w:lang w:eastAsia="en-IN"/>
          <w14:ligatures w14:val="none"/>
        </w:rPr>
        <w:t>EmployeeContext.cs</w:t>
      </w:r>
      <w:proofErr w:type="spellEnd"/>
      <w:r w:rsidRPr="003869B6">
        <w:rPr>
          <w:rFonts w:ascii="Lora" w:eastAsia="Times New Roman" w:hAnsi="Lora" w:cs="Times New Roman"/>
          <w:color w:val="2A2A2A"/>
          <w:kern w:val="0"/>
          <w:sz w:val="27"/>
          <w:szCs w:val="27"/>
          <w:lang w:eastAsia="en-IN"/>
          <w14:ligatures w14:val="none"/>
        </w:rPr>
        <w:t>” as:</w:t>
      </w:r>
    </w:p>
    <w:p w14:paraId="585FF3D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migrations add Migration1 --context </w:t>
      </w:r>
      <w:proofErr w:type="spellStart"/>
      <w:r w:rsidRPr="003869B6">
        <w:rPr>
          <w:rFonts w:ascii="inherit" w:eastAsia="Times New Roman" w:hAnsi="inherit" w:cs="Courier New"/>
          <w:color w:val="B9BDB6"/>
          <w:kern w:val="0"/>
          <w:sz w:val="20"/>
          <w:szCs w:val="20"/>
          <w:lang w:eastAsia="en-IN"/>
          <w14:ligatures w14:val="none"/>
        </w:rPr>
        <w:t>EmployeeContext</w:t>
      </w:r>
      <w:proofErr w:type="spellEnd"/>
    </w:p>
    <w:p w14:paraId="741AF40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database update --context </w:t>
      </w:r>
      <w:proofErr w:type="spellStart"/>
      <w:r w:rsidRPr="003869B6">
        <w:rPr>
          <w:rFonts w:ascii="inherit" w:eastAsia="Times New Roman" w:hAnsi="inherit" w:cs="Courier New"/>
          <w:color w:val="B9BDB6"/>
          <w:kern w:val="0"/>
          <w:sz w:val="20"/>
          <w:szCs w:val="20"/>
          <w:lang w:eastAsia="en-IN"/>
          <w14:ligatures w14:val="none"/>
        </w:rPr>
        <w:t>EmployeeDbContext</w:t>
      </w:r>
      <w:proofErr w:type="spellEnd"/>
    </w:p>
    <w:p w14:paraId="491141E2"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How to Revert Database to Previous State</w:t>
      </w:r>
    </w:p>
    <w:p w14:paraId="3619468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can revert EF Core migrations quite easily. Let’s see with an example. We previously had an entity class </w:t>
      </w:r>
      <w:proofErr w:type="spellStart"/>
      <w:proofErr w:type="gramStart"/>
      <w:r w:rsidRPr="003869B6">
        <w:rPr>
          <w:rFonts w:ascii="Lora" w:eastAsia="Times New Roman" w:hAnsi="Lora" w:cs="Times New Roman"/>
          <w:color w:val="2A2A2A"/>
          <w:kern w:val="0"/>
          <w:sz w:val="27"/>
          <w:szCs w:val="27"/>
          <w:shd w:val="clear" w:color="auto" w:fill="D9FCF1"/>
          <w:lang w:eastAsia="en-IN"/>
          <w14:ligatures w14:val="none"/>
        </w:rPr>
        <w:t>Client.cs</w:t>
      </w:r>
      <w:proofErr w:type="spellEnd"/>
      <w:proofErr w:type="gramEnd"/>
      <w:r w:rsidRPr="003869B6">
        <w:rPr>
          <w:rFonts w:ascii="Lora" w:eastAsia="Times New Roman" w:hAnsi="Lora" w:cs="Times New Roman"/>
          <w:color w:val="2A2A2A"/>
          <w:kern w:val="0"/>
          <w:sz w:val="27"/>
          <w:szCs w:val="27"/>
          <w:lang w:eastAsia="en-IN"/>
          <w14:ligatures w14:val="none"/>
        </w:rPr>
        <w:t> and we already had the database containing a table “Client” for this entity.</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44D342EC" w14:textId="77777777" w:rsidTr="003869B6">
        <w:tc>
          <w:tcPr>
            <w:tcW w:w="6" w:type="dxa"/>
            <w:tcBorders>
              <w:top w:val="nil"/>
              <w:left w:val="nil"/>
              <w:bottom w:val="nil"/>
              <w:right w:val="nil"/>
            </w:tcBorders>
            <w:vAlign w:val="bottom"/>
            <w:hideMark/>
          </w:tcPr>
          <w:p w14:paraId="02B48C0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36DC01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46F056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322E2E9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30BEDE6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2566028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57D013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37A3751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14CFC75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Client</w:t>
            </w:r>
          </w:p>
          <w:p w14:paraId="021F92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10544FA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D80DDC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3C86A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Country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AB3B9E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TelephoneNo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3BEF228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Email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p>
          <w:p w14:paraId="600BEEC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7BB254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Suppose we decided to add an “Address” property to the entity class.</w:t>
      </w:r>
    </w:p>
    <w:p w14:paraId="61923B4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 xml:space="preserve">public string Address </w:t>
      </w:r>
      <w:proofErr w:type="gramStart"/>
      <w:r w:rsidRPr="003869B6">
        <w:rPr>
          <w:rFonts w:ascii="inherit" w:eastAsia="Times New Roman" w:hAnsi="inherit" w:cs="Courier New"/>
          <w:color w:val="B9BDB6"/>
          <w:kern w:val="0"/>
          <w:sz w:val="20"/>
          <w:szCs w:val="20"/>
          <w:lang w:eastAsia="en-IN"/>
          <w14:ligatures w14:val="none"/>
        </w:rPr>
        <w:t>{ get</w:t>
      </w:r>
      <w:proofErr w:type="gramEnd"/>
      <w:r w:rsidRPr="003869B6">
        <w:rPr>
          <w:rFonts w:ascii="inherit" w:eastAsia="Times New Roman" w:hAnsi="inherit" w:cs="Courier New"/>
          <w:color w:val="B9BDB6"/>
          <w:kern w:val="0"/>
          <w:sz w:val="20"/>
          <w:szCs w:val="20"/>
          <w:lang w:eastAsia="en-IN"/>
          <w14:ligatures w14:val="none"/>
        </w:rPr>
        <w:t xml:space="preserve">; set; } </w:t>
      </w:r>
    </w:p>
    <w:p w14:paraId="41F92A6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now run the entity framework core migrations (shown below) to update the “Client” table.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3FD959E4" w14:textId="77777777" w:rsidTr="003869B6">
        <w:tc>
          <w:tcPr>
            <w:tcW w:w="6" w:type="dxa"/>
            <w:tcBorders>
              <w:top w:val="nil"/>
              <w:left w:val="nil"/>
              <w:bottom w:val="nil"/>
              <w:right w:val="nil"/>
            </w:tcBorders>
            <w:vAlign w:val="bottom"/>
            <w:hideMark/>
          </w:tcPr>
          <w:p w14:paraId="0EDB69F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127CC7F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581091D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PM&gt; dotnet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migrations add Migration1</w:t>
            </w:r>
          </w:p>
          <w:p w14:paraId="0EB7E50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PM&gt; dotnet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database update</w:t>
            </w:r>
          </w:p>
        </w:tc>
      </w:tr>
    </w:tbl>
    <w:p w14:paraId="105A435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color w:val="2A2A2A"/>
          <w:kern w:val="0"/>
          <w:sz w:val="27"/>
          <w:szCs w:val="27"/>
          <w:u w:val="single"/>
          <w:lang w:eastAsia="en-IN"/>
          <w14:ligatures w14:val="none"/>
        </w:rPr>
        <w:t>Client</w:t>
      </w:r>
      <w:r w:rsidRPr="003869B6">
        <w:rPr>
          <w:rFonts w:ascii="Lora" w:eastAsia="Times New Roman" w:hAnsi="Lora" w:cs="Times New Roman"/>
          <w:color w:val="2A2A2A"/>
          <w:kern w:val="0"/>
          <w:sz w:val="27"/>
          <w:szCs w:val="27"/>
          <w:lang w:eastAsia="en-IN"/>
          <w14:ligatures w14:val="none"/>
        </w:rPr>
        <w:t> table on the database will get the address field added to it.</w:t>
      </w:r>
    </w:p>
    <w:p w14:paraId="71D62D54" w14:textId="77777777" w:rsidR="003869B6" w:rsidRPr="003869B6" w:rsidRDefault="003869B6" w:rsidP="003869B6">
      <w:pPr>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"https://go.ezodn.com/ads/charity/proxy?p_id=9c12db2e-9915-4e81-7ec3-fa5808317b52&amp;d_id=122531&amp;imp_id=2795677569054832&amp;c_id=1134&amp;l_id=10016&amp;url=https%3A%2F%2Fjoinourvillage.org%2Fdonate%2F&amp;ffid=1&amp;co=IN"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4095EFB8" w14:textId="77777777" w:rsidR="003869B6" w:rsidRPr="003869B6" w:rsidRDefault="003869B6" w:rsidP="003869B6">
      <w:pPr>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531A3797" w14:textId="77777777" w:rsidR="003869B6" w:rsidRPr="003869B6" w:rsidRDefault="003869B6" w:rsidP="003869B6">
      <w:pPr>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2FD37C37"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40657CEB" wp14:editId="10761160">
            <wp:extent cx="135255" cy="135255"/>
            <wp:effectExtent l="0" t="0" r="0" b="0"/>
            <wp:docPr id="279" name="Picture 8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F51141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lastRenderedPageBreak/>
        <w:drawing>
          <wp:inline distT="0" distB="0" distL="0" distR="0" wp14:anchorId="1C8546BA" wp14:editId="3FF6FF8C">
            <wp:extent cx="4030345" cy="2065655"/>
            <wp:effectExtent l="0" t="0" r="8255" b="0"/>
            <wp:docPr id="280" name="Picture 80" descr="entity framework core run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ntity framework core run migr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0345" cy="2065655"/>
                    </a:xfrm>
                    <a:prstGeom prst="rect">
                      <a:avLst/>
                    </a:prstGeom>
                    <a:noFill/>
                    <a:ln>
                      <a:noFill/>
                    </a:ln>
                  </pic:spPr>
                </pic:pic>
              </a:graphicData>
            </a:graphic>
          </wp:inline>
        </w:drawing>
      </w:r>
    </w:p>
    <w:p w14:paraId="447C5C1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Suppose some situation arises and you need to </w:t>
      </w:r>
      <w:r w:rsidRPr="003869B6">
        <w:rPr>
          <w:rFonts w:ascii="Lora" w:eastAsia="Times New Roman" w:hAnsi="Lora" w:cs="Times New Roman"/>
          <w:b/>
          <w:bCs/>
          <w:color w:val="2A2A2A"/>
          <w:kern w:val="0"/>
          <w:sz w:val="27"/>
          <w:szCs w:val="27"/>
          <w:lang w:eastAsia="en-IN"/>
          <w14:ligatures w14:val="none"/>
        </w:rPr>
        <w:t>Revert the database to the previous state</w:t>
      </w:r>
      <w:r w:rsidRPr="003869B6">
        <w:rPr>
          <w:rFonts w:ascii="Lora" w:eastAsia="Times New Roman" w:hAnsi="Lora" w:cs="Times New Roman"/>
          <w:color w:val="2A2A2A"/>
          <w:kern w:val="0"/>
          <w:sz w:val="27"/>
          <w:szCs w:val="27"/>
          <w:lang w:eastAsia="en-IN"/>
          <w14:ligatures w14:val="none"/>
        </w:rPr>
        <w:t> i.e. when the Client table does not have the Address field. To do this, we remove the Address property from the Client table and rerun the add and update migration commands but this time we name the migration as “Migration2”.</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417B5B19" w14:textId="77777777" w:rsidTr="003869B6">
        <w:tc>
          <w:tcPr>
            <w:tcW w:w="6" w:type="dxa"/>
            <w:tcBorders>
              <w:top w:val="nil"/>
              <w:left w:val="nil"/>
              <w:bottom w:val="nil"/>
              <w:right w:val="nil"/>
            </w:tcBorders>
            <w:vAlign w:val="bottom"/>
            <w:hideMark/>
          </w:tcPr>
          <w:p w14:paraId="71E6D9B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403B341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3A4B5F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PM&gt; dotnet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migrations add Migration2</w:t>
            </w:r>
          </w:p>
          <w:p w14:paraId="78A733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PM&gt; dotnet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database update Migration2</w:t>
            </w:r>
          </w:p>
        </w:tc>
      </w:tr>
    </w:tbl>
    <w:p w14:paraId="3462B24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color w:val="2A2A2A"/>
          <w:kern w:val="0"/>
          <w:sz w:val="27"/>
          <w:szCs w:val="27"/>
          <w:shd w:val="clear" w:color="auto" w:fill="D9FCF1"/>
          <w:lang w:eastAsia="en-IN"/>
          <w14:ligatures w14:val="none"/>
        </w:rPr>
        <w:t>Client</w:t>
      </w:r>
      <w:r w:rsidRPr="003869B6">
        <w:rPr>
          <w:rFonts w:ascii="Lora" w:eastAsia="Times New Roman" w:hAnsi="Lora" w:cs="Times New Roman"/>
          <w:color w:val="2A2A2A"/>
          <w:kern w:val="0"/>
          <w:sz w:val="27"/>
          <w:szCs w:val="27"/>
          <w:lang w:eastAsia="en-IN"/>
          <w14:ligatures w14:val="none"/>
        </w:rPr>
        <w:t> table will have the Address column removed from it.</w:t>
      </w:r>
    </w:p>
    <w:p w14:paraId="495D888F"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noProof/>
          <w:kern w:val="0"/>
          <w:lang w:eastAsia="en-IN"/>
          <w14:ligatures w14:val="none"/>
        </w:rPr>
        <w:drawing>
          <wp:inline distT="0" distB="0" distL="0" distR="0" wp14:anchorId="01B67D9F" wp14:editId="50FDF57B">
            <wp:extent cx="3703955" cy="1837055"/>
            <wp:effectExtent l="0" t="0" r="0" b="0"/>
            <wp:docPr id="281" name="Picture 79" descr="entity framework core revert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ntity framework core revert migr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3955" cy="1837055"/>
                    </a:xfrm>
                    <a:prstGeom prst="rect">
                      <a:avLst/>
                    </a:prstGeom>
                    <a:noFill/>
                    <a:ln>
                      <a:noFill/>
                    </a:ln>
                  </pic:spPr>
                </pic:pic>
              </a:graphicData>
            </a:graphic>
          </wp:inline>
        </w:drawing>
      </w:r>
    </w:p>
    <w:p w14:paraId="244CB616" w14:textId="77777777" w:rsidR="003869B6" w:rsidRPr="003869B6" w:rsidRDefault="003869B6" w:rsidP="003869B6">
      <w:pPr>
        <w:spacing w:before="225" w:after="225"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In this way </w:t>
      </w:r>
      <w:r w:rsidRPr="003869B6">
        <w:rPr>
          <w:rFonts w:ascii="Times New Roman" w:eastAsia="Times New Roman" w:hAnsi="Times New Roman" w:cs="Times New Roman"/>
          <w:b/>
          <w:bCs/>
          <w:kern w:val="0"/>
          <w:lang w:eastAsia="en-IN"/>
          <w14:ligatures w14:val="none"/>
        </w:rPr>
        <w:t>Entity Framework Core revert Migration</w:t>
      </w:r>
      <w:r w:rsidRPr="003869B6">
        <w:rPr>
          <w:rFonts w:ascii="Times New Roman" w:eastAsia="Times New Roman" w:hAnsi="Times New Roman" w:cs="Times New Roman"/>
          <w:kern w:val="0"/>
          <w:lang w:eastAsia="en-IN"/>
          <w14:ligatures w14:val="none"/>
        </w:rPr>
        <w:t> is achieved.</w:t>
      </w:r>
    </w:p>
    <w:p w14:paraId="2DF21F31" w14:textId="77777777" w:rsidR="003869B6" w:rsidRPr="003869B6" w:rsidRDefault="003869B6" w:rsidP="003869B6">
      <w:pPr>
        <w:pBdr>
          <w:bottom w:val="dashed" w:sz="6" w:space="8" w:color="333333"/>
        </w:pBdr>
        <w:spacing w:after="100" w:afterAutospacing="1" w:line="240" w:lineRule="auto"/>
        <w:outlineLvl w:val="1"/>
        <w:rPr>
          <w:rFonts w:ascii="Times New Roman" w:eastAsia="Times New Roman" w:hAnsi="Times New Roman" w:cs="Times New Roman"/>
          <w:kern w:val="0"/>
          <w:sz w:val="33"/>
          <w:szCs w:val="33"/>
          <w:lang w:eastAsia="en-IN"/>
          <w14:ligatures w14:val="none"/>
        </w:rPr>
      </w:pPr>
      <w:r w:rsidRPr="003869B6">
        <w:rPr>
          <w:rFonts w:ascii="Times New Roman" w:eastAsia="Times New Roman" w:hAnsi="Times New Roman" w:cs="Times New Roman"/>
          <w:kern w:val="0"/>
          <w:sz w:val="33"/>
          <w:szCs w:val="33"/>
          <w:lang w:eastAsia="en-IN"/>
          <w14:ligatures w14:val="none"/>
        </w:rPr>
        <w:t>Remove Migration Command</w:t>
      </w:r>
    </w:p>
    <w:p w14:paraId="3CA3734B" w14:textId="77777777" w:rsidR="003869B6" w:rsidRPr="003869B6" w:rsidRDefault="003869B6" w:rsidP="003869B6">
      <w:pPr>
        <w:spacing w:before="225" w:after="225"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 xml:space="preserve">With the Remove Migration </w:t>
      </w:r>
      <w:proofErr w:type="gramStart"/>
      <w:r w:rsidRPr="003869B6">
        <w:rPr>
          <w:rFonts w:ascii="Times New Roman" w:eastAsia="Times New Roman" w:hAnsi="Times New Roman" w:cs="Times New Roman"/>
          <w:kern w:val="0"/>
          <w:lang w:eastAsia="en-IN"/>
          <w14:ligatures w14:val="none"/>
        </w:rPr>
        <w:t>command</w:t>
      </w:r>
      <w:proofErr w:type="gramEnd"/>
      <w:r w:rsidRPr="003869B6">
        <w:rPr>
          <w:rFonts w:ascii="Times New Roman" w:eastAsia="Times New Roman" w:hAnsi="Times New Roman" w:cs="Times New Roman"/>
          <w:kern w:val="0"/>
          <w:lang w:eastAsia="en-IN"/>
          <w14:ligatures w14:val="none"/>
        </w:rPr>
        <w:t xml:space="preserve"> we can remove the last migration if it is not applied to the database. For doing this we can execute </w:t>
      </w:r>
      <w:r w:rsidRPr="003869B6">
        <w:rPr>
          <w:rFonts w:ascii="Times New Roman" w:eastAsia="Times New Roman" w:hAnsi="Times New Roman" w:cs="Times New Roman"/>
          <w:kern w:val="0"/>
          <w:shd w:val="clear" w:color="auto" w:fill="D9FCF1"/>
          <w:lang w:eastAsia="en-IN"/>
          <w14:ligatures w14:val="none"/>
        </w:rPr>
        <w:t xml:space="preserve">either of the </w:t>
      </w:r>
      <w:proofErr w:type="gramStart"/>
      <w:r w:rsidRPr="003869B6">
        <w:rPr>
          <w:rFonts w:ascii="Times New Roman" w:eastAsia="Times New Roman" w:hAnsi="Times New Roman" w:cs="Times New Roman"/>
          <w:kern w:val="0"/>
          <w:shd w:val="clear" w:color="auto" w:fill="D9FCF1"/>
          <w:lang w:eastAsia="en-IN"/>
          <w14:ligatures w14:val="none"/>
        </w:rPr>
        <w:t>2</w:t>
      </w:r>
      <w:r w:rsidRPr="003869B6">
        <w:rPr>
          <w:rFonts w:ascii="Times New Roman" w:eastAsia="Times New Roman" w:hAnsi="Times New Roman" w:cs="Times New Roman"/>
          <w:kern w:val="0"/>
          <w:lang w:eastAsia="en-IN"/>
          <w14:ligatures w14:val="none"/>
        </w:rPr>
        <w:t> command</w:t>
      </w:r>
      <w:proofErr w:type="gramEnd"/>
      <w:r w:rsidRPr="003869B6">
        <w:rPr>
          <w:rFonts w:ascii="Times New Roman" w:eastAsia="Times New Roman" w:hAnsi="Times New Roman" w:cs="Times New Roman"/>
          <w:kern w:val="0"/>
          <w:lang w:eastAsia="en-IN"/>
          <w14:ligatures w14:val="none"/>
        </w:rPr>
        <w:t xml:space="preserve"> given below:</w:t>
      </w:r>
    </w:p>
    <w:p w14:paraId="658ACB93"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kern w:val="0"/>
          <w:sz w:val="18"/>
          <w:szCs w:val="18"/>
          <w:bdr w:val="single" w:sz="2" w:space="0" w:color="DDDDDD" w:frame="1"/>
          <w:lang w:eastAsia="en-IN"/>
          <w14:ligatures w14:val="none"/>
        </w:rPr>
        <w:drawing>
          <wp:inline distT="0" distB="0" distL="0" distR="0" wp14:anchorId="39BF5CC8" wp14:editId="7D57411D">
            <wp:extent cx="135255" cy="135255"/>
            <wp:effectExtent l="0" t="0" r="0" b="0"/>
            <wp:docPr id="282" name="Picture 7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18B0C39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migrations remove</w:t>
      </w:r>
    </w:p>
    <w:p w14:paraId="504CFF2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or</w:t>
      </w:r>
    </w:p>
    <w:p w14:paraId="34E55FF3"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PM&gt; remove-migration</w:t>
      </w:r>
    </w:p>
    <w:p w14:paraId="5E9EAC84" w14:textId="77777777" w:rsidR="003869B6" w:rsidRPr="003869B6" w:rsidRDefault="003869B6" w:rsidP="003869B6">
      <w:pPr>
        <w:shd w:val="clear" w:color="auto" w:fill="E1F5FE"/>
        <w:spacing w:after="150" w:line="240" w:lineRule="auto"/>
        <w:rPr>
          <w:rFonts w:ascii="Times New Roman" w:eastAsia="Times New Roman" w:hAnsi="Times New Roman" w:cs="Times New Roman"/>
          <w:color w:val="0288D1"/>
          <w:kern w:val="0"/>
          <w:lang w:eastAsia="en-IN"/>
          <w14:ligatures w14:val="none"/>
        </w:rPr>
      </w:pPr>
      <w:r w:rsidRPr="003869B6">
        <w:rPr>
          <w:rFonts w:ascii="Times New Roman" w:eastAsia="Times New Roman" w:hAnsi="Times New Roman" w:cs="Times New Roman"/>
          <w:color w:val="0288D1"/>
          <w:kern w:val="0"/>
          <w:lang w:eastAsia="en-IN"/>
          <w14:ligatures w14:val="none"/>
        </w:rPr>
        <w:t xml:space="preserve">If the migration has already been applied to the </w:t>
      </w:r>
      <w:proofErr w:type="gramStart"/>
      <w:r w:rsidRPr="003869B6">
        <w:rPr>
          <w:rFonts w:ascii="Times New Roman" w:eastAsia="Times New Roman" w:hAnsi="Times New Roman" w:cs="Times New Roman"/>
          <w:color w:val="0288D1"/>
          <w:kern w:val="0"/>
          <w:lang w:eastAsia="en-IN"/>
          <w14:ligatures w14:val="none"/>
        </w:rPr>
        <w:t>database</w:t>
      </w:r>
      <w:proofErr w:type="gramEnd"/>
      <w:r w:rsidRPr="003869B6">
        <w:rPr>
          <w:rFonts w:ascii="Times New Roman" w:eastAsia="Times New Roman" w:hAnsi="Times New Roman" w:cs="Times New Roman"/>
          <w:color w:val="0288D1"/>
          <w:kern w:val="0"/>
          <w:lang w:eastAsia="en-IN"/>
          <w14:ligatures w14:val="none"/>
        </w:rPr>
        <w:t xml:space="preserve"> then we will receive the following error – </w:t>
      </w:r>
      <w:r w:rsidRPr="003869B6">
        <w:rPr>
          <w:rFonts w:ascii="Courier New" w:eastAsia="Times New Roman" w:hAnsi="Courier New" w:cs="Courier New"/>
          <w:color w:val="333333"/>
          <w:kern w:val="0"/>
          <w:sz w:val="23"/>
          <w:szCs w:val="23"/>
          <w:shd w:val="clear" w:color="auto" w:fill="F1F1F1"/>
          <w:lang w:eastAsia="en-IN"/>
          <w14:ligatures w14:val="none"/>
        </w:rPr>
        <w:t xml:space="preserve">“The migration has already been applied to the database. Revert it and try again. If the migration has been applied to </w:t>
      </w:r>
      <w:r w:rsidRPr="003869B6">
        <w:rPr>
          <w:rFonts w:ascii="Courier New" w:eastAsia="Times New Roman" w:hAnsi="Courier New" w:cs="Courier New"/>
          <w:color w:val="333333"/>
          <w:kern w:val="0"/>
          <w:sz w:val="23"/>
          <w:szCs w:val="23"/>
          <w:shd w:val="clear" w:color="auto" w:fill="F1F1F1"/>
          <w:lang w:eastAsia="en-IN"/>
          <w14:ligatures w14:val="none"/>
        </w:rPr>
        <w:lastRenderedPageBreak/>
        <w:t>other databases, consider reverting its changes using a new migration.”</w:t>
      </w:r>
    </w:p>
    <w:p w14:paraId="084D297C" w14:textId="77777777" w:rsidR="003869B6" w:rsidRPr="003869B6" w:rsidRDefault="003869B6" w:rsidP="003869B6">
      <w:pPr>
        <w:pBdr>
          <w:bottom w:val="dashed" w:sz="6" w:space="8" w:color="333333"/>
        </w:pBdr>
        <w:spacing w:after="100" w:afterAutospacing="1" w:line="240" w:lineRule="auto"/>
        <w:outlineLvl w:val="1"/>
        <w:rPr>
          <w:rFonts w:ascii="Times New Roman" w:eastAsia="Times New Roman" w:hAnsi="Times New Roman" w:cs="Times New Roman"/>
          <w:kern w:val="0"/>
          <w:sz w:val="33"/>
          <w:szCs w:val="33"/>
          <w:lang w:eastAsia="en-IN"/>
          <w14:ligatures w14:val="none"/>
        </w:rPr>
      </w:pPr>
      <w:r w:rsidRPr="003869B6">
        <w:rPr>
          <w:rFonts w:ascii="Times New Roman" w:eastAsia="Times New Roman" w:hAnsi="Times New Roman" w:cs="Times New Roman"/>
          <w:kern w:val="0"/>
          <w:sz w:val="33"/>
          <w:szCs w:val="33"/>
          <w:lang w:eastAsia="en-IN"/>
          <w14:ligatures w14:val="none"/>
        </w:rPr>
        <w:t>Drop Database</w:t>
      </w:r>
    </w:p>
    <w:p w14:paraId="133D323F" w14:textId="77777777" w:rsidR="003869B6" w:rsidRPr="003869B6" w:rsidRDefault="003869B6" w:rsidP="003869B6">
      <w:pPr>
        <w:spacing w:before="225" w:after="225"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To drop the database use any of the following command.</w:t>
      </w:r>
    </w:p>
    <w:p w14:paraId="2DBD573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database drop</w:t>
      </w:r>
    </w:p>
    <w:p w14:paraId="53C7483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or</w:t>
      </w:r>
    </w:p>
    <w:p w14:paraId="1F298BF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PM&gt; Drop-Database</w:t>
      </w:r>
    </w:p>
    <w:p w14:paraId="17EC6359" w14:textId="77777777" w:rsidR="003869B6" w:rsidRPr="003869B6" w:rsidRDefault="003869B6" w:rsidP="003869B6">
      <w:pPr>
        <w:pBdr>
          <w:bottom w:val="dashed" w:sz="6" w:space="8" w:color="333333"/>
        </w:pBdr>
        <w:spacing w:after="100" w:afterAutospacing="1" w:line="240" w:lineRule="auto"/>
        <w:outlineLvl w:val="1"/>
        <w:rPr>
          <w:rFonts w:ascii="Times New Roman" w:eastAsia="Times New Roman" w:hAnsi="Times New Roman" w:cs="Times New Roman"/>
          <w:kern w:val="0"/>
          <w:sz w:val="33"/>
          <w:szCs w:val="33"/>
          <w:lang w:eastAsia="en-IN"/>
          <w14:ligatures w14:val="none"/>
        </w:rPr>
      </w:pPr>
      <w:r w:rsidRPr="003869B6">
        <w:rPr>
          <w:rFonts w:ascii="Times New Roman" w:eastAsia="Times New Roman" w:hAnsi="Times New Roman" w:cs="Times New Roman"/>
          <w:kern w:val="0"/>
          <w:sz w:val="33"/>
          <w:szCs w:val="33"/>
          <w:lang w:eastAsia="en-IN"/>
          <w14:ligatures w14:val="none"/>
        </w:rPr>
        <w:t>Generate SQL Script</w:t>
      </w:r>
    </w:p>
    <w:p w14:paraId="62ABF92A" w14:textId="77777777" w:rsidR="003869B6" w:rsidRPr="003869B6" w:rsidRDefault="003869B6" w:rsidP="003869B6">
      <w:pPr>
        <w:spacing w:before="225" w:after="225"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We can also </w:t>
      </w:r>
      <w:r w:rsidRPr="003869B6">
        <w:rPr>
          <w:rFonts w:ascii="Times New Roman" w:eastAsia="Times New Roman" w:hAnsi="Times New Roman" w:cs="Times New Roman"/>
          <w:b/>
          <w:bCs/>
          <w:kern w:val="0"/>
          <w:lang w:eastAsia="en-IN"/>
          <w14:ligatures w14:val="none"/>
        </w:rPr>
        <w:t>Generate SQL Scripts of the Database</w:t>
      </w:r>
      <w:r w:rsidRPr="003869B6">
        <w:rPr>
          <w:rFonts w:ascii="Times New Roman" w:eastAsia="Times New Roman" w:hAnsi="Times New Roman" w:cs="Times New Roman"/>
          <w:kern w:val="0"/>
          <w:lang w:eastAsia="en-IN"/>
          <w14:ligatures w14:val="none"/>
        </w:rPr>
        <w:t>. To do this, execute either of the following 2 commands.</w:t>
      </w:r>
    </w:p>
    <w:p w14:paraId="7A82A40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PM&gt; dotnet </w:t>
      </w:r>
      <w:proofErr w:type="spellStart"/>
      <w:r w:rsidRPr="003869B6">
        <w:rPr>
          <w:rFonts w:ascii="inherit" w:eastAsia="Times New Roman" w:hAnsi="inherit" w:cs="Courier New"/>
          <w:color w:val="B9BDB6"/>
          <w:kern w:val="0"/>
          <w:sz w:val="20"/>
          <w:szCs w:val="20"/>
          <w:lang w:eastAsia="en-IN"/>
          <w14:ligatures w14:val="none"/>
        </w:rPr>
        <w:t>ef</w:t>
      </w:r>
      <w:proofErr w:type="spellEnd"/>
      <w:r w:rsidRPr="003869B6">
        <w:rPr>
          <w:rFonts w:ascii="inherit" w:eastAsia="Times New Roman" w:hAnsi="inherit" w:cs="Courier New"/>
          <w:color w:val="B9BDB6"/>
          <w:kern w:val="0"/>
          <w:sz w:val="20"/>
          <w:szCs w:val="20"/>
          <w:lang w:eastAsia="en-IN"/>
          <w14:ligatures w14:val="none"/>
        </w:rPr>
        <w:t xml:space="preserve"> migrations script</w:t>
      </w:r>
    </w:p>
    <w:p w14:paraId="00DCD18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or</w:t>
      </w:r>
    </w:p>
    <w:p w14:paraId="3260030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sz w:val="21"/>
          <w:szCs w:val="21"/>
          <w:lang w:eastAsia="en-IN"/>
          <w14:ligatures w14:val="none"/>
        </w:rPr>
      </w:pPr>
      <w:r w:rsidRPr="003869B6">
        <w:rPr>
          <w:rFonts w:ascii="inherit" w:eastAsia="Times New Roman" w:hAnsi="inherit" w:cs="Courier New"/>
          <w:color w:val="B9BDB6"/>
          <w:kern w:val="0"/>
          <w:sz w:val="20"/>
          <w:szCs w:val="20"/>
          <w:lang w:eastAsia="en-IN"/>
          <w14:ligatures w14:val="none"/>
        </w:rPr>
        <w:t>PM&gt; script-migration</w:t>
      </w:r>
    </w:p>
    <w:p w14:paraId="286150EE" w14:textId="77777777" w:rsidR="003869B6" w:rsidRPr="003869B6" w:rsidRDefault="003869B6" w:rsidP="003869B6">
      <w:pPr>
        <w:spacing w:before="225" w:after="225"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 xml:space="preserve">The script command will generate a script for all the migrations by default. This generated </w:t>
      </w:r>
      <w:proofErr w:type="spellStart"/>
      <w:r w:rsidRPr="003869B6">
        <w:rPr>
          <w:rFonts w:ascii="Times New Roman" w:eastAsia="Times New Roman" w:hAnsi="Times New Roman" w:cs="Times New Roman"/>
          <w:kern w:val="0"/>
          <w:lang w:eastAsia="en-IN"/>
          <w14:ligatures w14:val="none"/>
        </w:rPr>
        <w:t>db</w:t>
      </w:r>
      <w:proofErr w:type="spellEnd"/>
      <w:r w:rsidRPr="003869B6">
        <w:rPr>
          <w:rFonts w:ascii="Times New Roman" w:eastAsia="Times New Roman" w:hAnsi="Times New Roman" w:cs="Times New Roman"/>
          <w:kern w:val="0"/>
          <w:lang w:eastAsia="en-IN"/>
          <w14:ligatures w14:val="none"/>
        </w:rPr>
        <w:t xml:space="preserve"> script can be executed to form a duplicate database if we have a requirement.</w:t>
      </w:r>
    </w:p>
    <w:p w14:paraId="1164F157" w14:textId="37A1E7CA" w:rsidR="003869B6" w:rsidRDefault="003869B6">
      <w:pPr>
        <w:rPr>
          <w:b/>
          <w:bCs/>
        </w:rPr>
      </w:pPr>
      <w:r>
        <w:rPr>
          <w:b/>
          <w:bCs/>
        </w:rPr>
        <w:br w:type="page"/>
      </w:r>
    </w:p>
    <w:p w14:paraId="23D7E838"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color w:val="2A2A2A"/>
          <w:kern w:val="0"/>
          <w:sz w:val="18"/>
          <w:szCs w:val="18"/>
          <w:bdr w:val="single" w:sz="2" w:space="0" w:color="DDDDDD" w:frame="1"/>
          <w:shd w:val="clear" w:color="auto" w:fill="FFFFFF"/>
          <w:lang w:eastAsia="en-IN"/>
          <w14:ligatures w14:val="none"/>
        </w:rPr>
        <w:lastRenderedPageBreak/>
        <w:br/>
      </w:r>
      <w:r w:rsidRPr="003869B6">
        <w:rPr>
          <w:rFonts w:ascii="Arial" w:eastAsia="Times New Roman" w:hAnsi="Arial" w:cs="Arial"/>
          <w:noProof/>
          <w:color w:val="2A2A2A"/>
          <w:kern w:val="0"/>
          <w:sz w:val="18"/>
          <w:szCs w:val="18"/>
          <w:bdr w:val="single" w:sz="2" w:space="0" w:color="DDDDDD" w:frame="1"/>
          <w:shd w:val="clear" w:color="auto" w:fill="FFFFFF"/>
          <w:lang w:eastAsia="en-IN"/>
          <w14:ligatures w14:val="none"/>
        </w:rPr>
        <w:drawing>
          <wp:inline distT="0" distB="0" distL="0" distR="0" wp14:anchorId="4BEB9A7D" wp14:editId="28929A6F">
            <wp:extent cx="135255" cy="135255"/>
            <wp:effectExtent l="0" t="0" r="0" b="0"/>
            <wp:docPr id="283" name="Picture 9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2CF46A29" w14:textId="77777777" w:rsidR="003869B6" w:rsidRPr="003869B6" w:rsidRDefault="003869B6" w:rsidP="003869B6">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3869B6">
        <w:rPr>
          <w:rFonts w:ascii="Lora" w:eastAsia="Times New Roman" w:hAnsi="Lora" w:cs="Times New Roman"/>
          <w:b/>
          <w:bCs/>
          <w:color w:val="2A2A2A"/>
          <w:kern w:val="36"/>
          <w:sz w:val="38"/>
          <w:szCs w:val="38"/>
          <w:lang w:eastAsia="en-IN"/>
          <w14:ligatures w14:val="none"/>
        </w:rPr>
        <w:t>Insert Records in Entity Framework Core</w:t>
      </w:r>
    </w:p>
    <w:p w14:paraId="37997B1D"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Last Updated: October 6, 2023</w:t>
      </w:r>
    </w:p>
    <w:p w14:paraId="1614E7AC"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1B3B52D1" wp14:editId="4DE4E222">
                <wp:extent cx="6193155" cy="3924300"/>
                <wp:effectExtent l="0" t="0" r="0" b="0"/>
                <wp:docPr id="131284924" name="AutoShape 284" descr="Insert Records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ECBB3" id="AutoShape 284" o:spid="_x0000_s1026" alt="Insert Records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3B0866AF" w14:textId="77777777" w:rsidR="003869B6" w:rsidRPr="003869B6" w:rsidRDefault="003869B6" w:rsidP="003869B6">
      <w:pPr>
        <w:shd w:val="clear" w:color="auto" w:fill="FFFFFF"/>
        <w:spacing w:before="225" w:after="225" w:line="240" w:lineRule="auto"/>
        <w:rPr>
          <w:rFonts w:ascii="Times New Roman" w:eastAsia="Times New Roman" w:hAnsi="Times New Roman" w:cs="Times New Roman"/>
          <w:kern w:val="0"/>
          <w:lang w:eastAsia="en-IN"/>
          <w14:ligatures w14:val="none"/>
        </w:rPr>
      </w:pPr>
      <w:r w:rsidRPr="003869B6">
        <w:rPr>
          <w:rFonts w:ascii="Lora" w:eastAsia="Times New Roman" w:hAnsi="Lora" w:cs="Times New Roman"/>
          <w:color w:val="2A2A2A"/>
          <w:kern w:val="0"/>
          <w:sz w:val="27"/>
          <w:szCs w:val="27"/>
          <w:lang w:eastAsia="en-IN"/>
          <w14:ligatures w14:val="none"/>
        </w:rPr>
        <w:t>In this tutorial we will learn to </w:t>
      </w:r>
      <w:r w:rsidRPr="003869B6">
        <w:rPr>
          <w:rFonts w:ascii="Lora" w:eastAsia="Times New Roman" w:hAnsi="Lora" w:cs="Times New Roman"/>
          <w:b/>
          <w:bCs/>
          <w:color w:val="2A2A2A"/>
          <w:kern w:val="0"/>
          <w:sz w:val="27"/>
          <w:szCs w:val="27"/>
          <w:lang w:eastAsia="en-IN"/>
          <w14:ligatures w14:val="none"/>
        </w:rPr>
        <w:t>Insert Records in Database with Entity Framework Core</w:t>
      </w:r>
      <w:r w:rsidRPr="003869B6">
        <w:rPr>
          <w:rFonts w:ascii="Lora" w:eastAsia="Times New Roman" w:hAnsi="Lora" w:cs="Times New Roman"/>
          <w:color w:val="2A2A2A"/>
          <w:kern w:val="0"/>
          <w:sz w:val="27"/>
          <w:szCs w:val="27"/>
          <w:lang w:eastAsia="en-IN"/>
          <w14:ligatures w14:val="none"/>
        </w:rPr>
        <w:t>. EF Core can insert a single record or bulk records at the same time. Note that entities that have </w:t>
      </w:r>
      <w:proofErr w:type="spellStart"/>
      <w:r w:rsidRPr="003869B6">
        <w:rPr>
          <w:rFonts w:ascii="Lora" w:eastAsia="Times New Roman" w:hAnsi="Lora" w:cs="Times New Roman"/>
          <w:color w:val="2A2A2A"/>
          <w:kern w:val="0"/>
          <w:sz w:val="27"/>
          <w:szCs w:val="27"/>
          <w:shd w:val="clear" w:color="auto" w:fill="D9FCF1"/>
          <w:lang w:eastAsia="en-IN"/>
          <w14:ligatures w14:val="none"/>
        </w:rPr>
        <w:t>EntityState</w:t>
      </w:r>
      <w:proofErr w:type="spellEnd"/>
      <w:r w:rsidRPr="003869B6">
        <w:rPr>
          <w:rFonts w:ascii="Lora" w:eastAsia="Times New Roman" w:hAnsi="Lora" w:cs="Times New Roman"/>
          <w:color w:val="2A2A2A"/>
          <w:kern w:val="0"/>
          <w:sz w:val="27"/>
          <w:szCs w:val="27"/>
          <w:shd w:val="clear" w:color="auto" w:fill="D9FCF1"/>
          <w:lang w:eastAsia="en-IN"/>
          <w14:ligatures w14:val="none"/>
        </w:rPr>
        <w:t xml:space="preserve"> value as ‘Added’</w:t>
      </w:r>
      <w:r w:rsidRPr="003869B6">
        <w:rPr>
          <w:rFonts w:ascii="Lora" w:eastAsia="Times New Roman" w:hAnsi="Lora" w:cs="Times New Roman"/>
          <w:color w:val="2A2A2A"/>
          <w:kern w:val="0"/>
          <w:sz w:val="27"/>
          <w:szCs w:val="27"/>
          <w:lang w:eastAsia="en-IN"/>
          <w14:ligatures w14:val="none"/>
        </w:rPr>
        <w:t xml:space="preserve"> are </w:t>
      </w:r>
      <w:proofErr w:type="spellStart"/>
      <w:r w:rsidRPr="003869B6">
        <w:rPr>
          <w:rFonts w:ascii="Lora" w:eastAsia="Times New Roman" w:hAnsi="Lora" w:cs="Times New Roman"/>
          <w:color w:val="2A2A2A"/>
          <w:kern w:val="0"/>
          <w:sz w:val="27"/>
          <w:szCs w:val="27"/>
          <w:lang w:eastAsia="en-IN"/>
          <w14:ligatures w14:val="none"/>
        </w:rPr>
        <w:t>insterted</w:t>
      </w:r>
      <w:proofErr w:type="spellEnd"/>
      <w:r w:rsidRPr="003869B6">
        <w:rPr>
          <w:rFonts w:ascii="Lora" w:eastAsia="Times New Roman" w:hAnsi="Lora" w:cs="Times New Roman"/>
          <w:color w:val="2A2A2A"/>
          <w:kern w:val="0"/>
          <w:sz w:val="27"/>
          <w:szCs w:val="27"/>
          <w:lang w:eastAsia="en-IN"/>
          <w14:ligatures w14:val="none"/>
        </w:rPr>
        <w:t xml:space="preserve"> to the database.</w:t>
      </w:r>
    </w:p>
    <w:p w14:paraId="4C582010" w14:textId="77777777" w:rsidR="003869B6" w:rsidRPr="003869B6" w:rsidRDefault="003869B6" w:rsidP="003869B6">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3869B6">
        <w:rPr>
          <w:rFonts w:ascii="Lora" w:eastAsia="Times New Roman" w:hAnsi="Lora" w:cs="Times New Roman"/>
          <w:b/>
          <w:bCs/>
          <w:color w:val="2A2A2A"/>
          <w:kern w:val="0"/>
          <w:sz w:val="26"/>
          <w:szCs w:val="26"/>
          <w:lang w:eastAsia="en-IN"/>
          <w14:ligatures w14:val="none"/>
        </w:rPr>
        <w:t>Page Contents</w:t>
      </w:r>
    </w:p>
    <w:p w14:paraId="6BD2F381"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3" w:anchor="es" w:history="1">
        <w:proofErr w:type="spellStart"/>
        <w:r w:rsidRPr="003869B6">
          <w:rPr>
            <w:rFonts w:ascii="Lora" w:eastAsia="Times New Roman" w:hAnsi="Lora" w:cs="Times New Roman"/>
            <w:color w:val="4A4242"/>
            <w:kern w:val="0"/>
            <w:sz w:val="26"/>
            <w:szCs w:val="26"/>
            <w:u w:val="single"/>
            <w:lang w:eastAsia="en-IN"/>
            <w14:ligatures w14:val="none"/>
          </w:rPr>
          <w:t>EntityState</w:t>
        </w:r>
        <w:proofErr w:type="spellEnd"/>
      </w:hyperlink>
    </w:p>
    <w:p w14:paraId="16D49912"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4" w:anchor="cr" w:history="1">
        <w:r w:rsidRPr="003869B6">
          <w:rPr>
            <w:rFonts w:ascii="Lora" w:eastAsia="Times New Roman" w:hAnsi="Lora" w:cs="Times New Roman"/>
            <w:color w:val="4A4242"/>
            <w:kern w:val="0"/>
            <w:sz w:val="26"/>
            <w:szCs w:val="26"/>
            <w:u w:val="single"/>
            <w:lang w:eastAsia="en-IN"/>
            <w14:ligatures w14:val="none"/>
          </w:rPr>
          <w:t>Entity Framework Core Create Records</w:t>
        </w:r>
      </w:hyperlink>
    </w:p>
    <w:p w14:paraId="75010F18"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5" w:anchor="single" w:history="1">
        <w:r w:rsidRPr="003869B6">
          <w:rPr>
            <w:rFonts w:ascii="Lora" w:eastAsia="Times New Roman" w:hAnsi="Lora" w:cs="Times New Roman"/>
            <w:color w:val="4A4242"/>
            <w:kern w:val="0"/>
            <w:sz w:val="26"/>
            <w:szCs w:val="26"/>
            <w:u w:val="single"/>
            <w:lang w:eastAsia="en-IN"/>
            <w14:ligatures w14:val="none"/>
          </w:rPr>
          <w:t>Insert/Create a Single Record on the Database</w:t>
        </w:r>
      </w:hyperlink>
    </w:p>
    <w:p w14:paraId="44ACF777"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6" w:anchor="bulk" w:history="1">
        <w:r w:rsidRPr="003869B6">
          <w:rPr>
            <w:rFonts w:ascii="Lora" w:eastAsia="Times New Roman" w:hAnsi="Lora" w:cs="Times New Roman"/>
            <w:color w:val="4A4242"/>
            <w:kern w:val="0"/>
            <w:sz w:val="26"/>
            <w:szCs w:val="26"/>
            <w:u w:val="single"/>
            <w:lang w:eastAsia="en-IN"/>
            <w14:ligatures w14:val="none"/>
          </w:rPr>
          <w:t>Entity Framework Core Bulk Insert</w:t>
        </w:r>
      </w:hyperlink>
    </w:p>
    <w:p w14:paraId="3A9E71DD"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7" w:anchor="modelupdate" w:history="1">
        <w:proofErr w:type="spellStart"/>
        <w:r w:rsidRPr="003869B6">
          <w:rPr>
            <w:rFonts w:ascii="Lora" w:eastAsia="Times New Roman" w:hAnsi="Lora" w:cs="Times New Roman"/>
            <w:color w:val="4A4242"/>
            <w:kern w:val="0"/>
            <w:sz w:val="26"/>
            <w:szCs w:val="26"/>
            <w:u w:val="single"/>
            <w:lang w:eastAsia="en-IN"/>
            <w14:ligatures w14:val="none"/>
          </w:rPr>
          <w:t>TryUpdateModelAsync</w:t>
        </w:r>
        <w:proofErr w:type="spellEnd"/>
      </w:hyperlink>
    </w:p>
    <w:p w14:paraId="6B82F8C2"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8" w:anchor="related" w:history="1">
        <w:r w:rsidRPr="003869B6">
          <w:rPr>
            <w:rFonts w:ascii="Lora" w:eastAsia="Times New Roman" w:hAnsi="Lora" w:cs="Times New Roman"/>
            <w:color w:val="4A4242"/>
            <w:kern w:val="0"/>
            <w:sz w:val="26"/>
            <w:szCs w:val="26"/>
            <w:u w:val="single"/>
            <w:lang w:eastAsia="en-IN"/>
            <w14:ligatures w14:val="none"/>
          </w:rPr>
          <w:t>Entity Framework Core Insert Related Records</w:t>
        </w:r>
      </w:hyperlink>
    </w:p>
    <w:p w14:paraId="1A8E23A3"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79" w:anchor="crud" w:history="1">
        <w:r w:rsidRPr="003869B6">
          <w:rPr>
            <w:rFonts w:ascii="Lora" w:eastAsia="Times New Roman" w:hAnsi="Lora" w:cs="Times New Roman"/>
            <w:color w:val="4A4242"/>
            <w:kern w:val="0"/>
            <w:sz w:val="26"/>
            <w:szCs w:val="26"/>
            <w:u w:val="single"/>
            <w:lang w:eastAsia="en-IN"/>
            <w14:ligatures w14:val="none"/>
          </w:rPr>
          <w:t>Entity Framework Core CRUD Operations – CREATE RECORDS</w:t>
        </w:r>
      </w:hyperlink>
    </w:p>
    <w:p w14:paraId="59F9F31D" w14:textId="77777777" w:rsidR="003869B6" w:rsidRPr="003869B6" w:rsidRDefault="003869B6" w:rsidP="003869B6">
      <w:pPr>
        <w:numPr>
          <w:ilvl w:val="0"/>
          <w:numId w:val="2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80" w:anchor="download" w:history="1">
        <w:r w:rsidRPr="003869B6">
          <w:rPr>
            <w:rFonts w:ascii="Lora" w:eastAsia="Times New Roman" w:hAnsi="Lora" w:cs="Times New Roman"/>
            <w:color w:val="4A4242"/>
            <w:kern w:val="0"/>
            <w:sz w:val="26"/>
            <w:szCs w:val="26"/>
            <w:u w:val="single"/>
            <w:lang w:eastAsia="en-IN"/>
            <w14:ligatures w14:val="none"/>
          </w:rPr>
          <w:t>Download Source Codes</w:t>
        </w:r>
      </w:hyperlink>
    </w:p>
    <w:p w14:paraId="64F083A3"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proofErr w:type="spellStart"/>
      <w:r w:rsidRPr="003869B6">
        <w:rPr>
          <w:rFonts w:ascii="Lora" w:eastAsia="Times New Roman" w:hAnsi="Lora" w:cs="Times New Roman"/>
          <w:color w:val="2A2A2A"/>
          <w:kern w:val="0"/>
          <w:sz w:val="33"/>
          <w:szCs w:val="33"/>
          <w:lang w:eastAsia="en-IN"/>
          <w14:ligatures w14:val="none"/>
        </w:rPr>
        <w:t>EntityState</w:t>
      </w:r>
      <w:proofErr w:type="spellEnd"/>
    </w:p>
    <w:p w14:paraId="79F6F7D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spellStart"/>
      <w:r w:rsidRPr="003869B6">
        <w:rPr>
          <w:rFonts w:ascii="Lora" w:eastAsia="Times New Roman" w:hAnsi="Lora" w:cs="Times New Roman"/>
          <w:color w:val="2A2A2A"/>
          <w:kern w:val="0"/>
          <w:sz w:val="27"/>
          <w:szCs w:val="27"/>
          <w:lang w:eastAsia="en-IN"/>
          <w14:ligatures w14:val="none"/>
        </w:rPr>
        <w:lastRenderedPageBreak/>
        <w:t>EntityState</w:t>
      </w:r>
      <w:proofErr w:type="spellEnd"/>
      <w:r w:rsidRPr="003869B6">
        <w:rPr>
          <w:rFonts w:ascii="Lora" w:eastAsia="Times New Roman" w:hAnsi="Lora" w:cs="Times New Roman"/>
          <w:color w:val="2A2A2A"/>
          <w:kern w:val="0"/>
          <w:sz w:val="27"/>
          <w:szCs w:val="27"/>
          <w:lang w:eastAsia="en-IN"/>
          <w14:ligatures w14:val="none"/>
        </w:rPr>
        <w:t xml:space="preserve"> is an enumeration that stores the state of the entity. It can have one out of the 5 different values, these are </w:t>
      </w:r>
      <w:r w:rsidRPr="003869B6">
        <w:rPr>
          <w:rFonts w:ascii="Courier New" w:eastAsia="Times New Roman" w:hAnsi="Courier New" w:cs="Courier New"/>
          <w:color w:val="333333"/>
          <w:kern w:val="0"/>
          <w:sz w:val="23"/>
          <w:szCs w:val="23"/>
          <w:shd w:val="clear" w:color="auto" w:fill="F1F1F1"/>
          <w:lang w:eastAsia="en-IN"/>
          <w14:ligatures w14:val="none"/>
        </w:rPr>
        <w:t>‘Added’, ‘Deleted’, ‘Detached’, ‘Modified’ &amp; ‘Unchanged’</w:t>
      </w:r>
      <w:r w:rsidRPr="003869B6">
        <w:rPr>
          <w:rFonts w:ascii="Lora" w:eastAsia="Times New Roman" w:hAnsi="Lora" w:cs="Times New Roman"/>
          <w:color w:val="2A2A2A"/>
          <w:kern w:val="0"/>
          <w:sz w:val="27"/>
          <w:szCs w:val="27"/>
          <w:lang w:eastAsia="en-IN"/>
          <w14:ligatures w14:val="none"/>
        </w:rPr>
        <w:t>. When we want to create a new record in the database then the </w:t>
      </w:r>
      <w:proofErr w:type="spellStart"/>
      <w:r w:rsidRPr="003869B6">
        <w:rPr>
          <w:rFonts w:ascii="Lora" w:eastAsia="Times New Roman" w:hAnsi="Lora" w:cs="Times New Roman"/>
          <w:color w:val="2A2A2A"/>
          <w:kern w:val="0"/>
          <w:sz w:val="27"/>
          <w:szCs w:val="27"/>
          <w:u w:val="single"/>
          <w:lang w:eastAsia="en-IN"/>
          <w14:ligatures w14:val="none"/>
        </w:rPr>
        <w:t>EntityState</w:t>
      </w:r>
      <w:proofErr w:type="spellEnd"/>
      <w:r w:rsidRPr="003869B6">
        <w:rPr>
          <w:rFonts w:ascii="Lora" w:eastAsia="Times New Roman" w:hAnsi="Lora" w:cs="Times New Roman"/>
          <w:color w:val="2A2A2A"/>
          <w:kern w:val="0"/>
          <w:sz w:val="27"/>
          <w:szCs w:val="27"/>
          <w:lang w:eastAsia="en-IN"/>
          <w14:ligatures w14:val="none"/>
        </w:rPr>
        <w:t xml:space="preserve"> of the corresponding entity should be ‘Added’. This tells EF Core that it </w:t>
      </w:r>
      <w:proofErr w:type="gramStart"/>
      <w:r w:rsidRPr="003869B6">
        <w:rPr>
          <w:rFonts w:ascii="Lora" w:eastAsia="Times New Roman" w:hAnsi="Lora" w:cs="Times New Roman"/>
          <w:color w:val="2A2A2A"/>
          <w:kern w:val="0"/>
          <w:sz w:val="27"/>
          <w:szCs w:val="27"/>
          <w:lang w:eastAsia="en-IN"/>
          <w14:ligatures w14:val="none"/>
        </w:rPr>
        <w:t>has to</w:t>
      </w:r>
      <w:proofErr w:type="gramEnd"/>
      <w:r w:rsidRPr="003869B6">
        <w:rPr>
          <w:rFonts w:ascii="Lora" w:eastAsia="Times New Roman" w:hAnsi="Lora" w:cs="Times New Roman"/>
          <w:color w:val="2A2A2A"/>
          <w:kern w:val="0"/>
          <w:sz w:val="27"/>
          <w:szCs w:val="27"/>
          <w:lang w:eastAsia="en-IN"/>
          <w14:ligatures w14:val="none"/>
        </w:rPr>
        <w:t xml:space="preserve"> insert the given record. </w:t>
      </w:r>
      <w:proofErr w:type="gramStart"/>
      <w:r w:rsidRPr="003869B6">
        <w:rPr>
          <w:rFonts w:ascii="Lora" w:eastAsia="Times New Roman" w:hAnsi="Lora" w:cs="Times New Roman"/>
          <w:color w:val="2A2A2A"/>
          <w:kern w:val="0"/>
          <w:sz w:val="27"/>
          <w:szCs w:val="27"/>
          <w:lang w:eastAsia="en-IN"/>
          <w14:ligatures w14:val="none"/>
        </w:rPr>
        <w:t>Similarly</w:t>
      </w:r>
      <w:proofErr w:type="gramEnd"/>
      <w:r w:rsidRPr="003869B6">
        <w:rPr>
          <w:rFonts w:ascii="Lora" w:eastAsia="Times New Roman" w:hAnsi="Lora" w:cs="Times New Roman"/>
          <w:color w:val="2A2A2A"/>
          <w:kern w:val="0"/>
          <w:sz w:val="27"/>
          <w:szCs w:val="27"/>
          <w:lang w:eastAsia="en-IN"/>
          <w14:ligatures w14:val="none"/>
        </w:rPr>
        <w:t xml:space="preserve"> if we want to update an entity then it must be ‘Modified’, for deleting an entity it should be ‘Deleted’.</w:t>
      </w:r>
    </w:p>
    <w:p w14:paraId="128E6446"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Unchanged entity state means that there isn’t any change done for a given entity. Also note that Entity Framework Core keeps track of all the entities for changes, a value of Detached tells that the given entity is not being tracked.</w:t>
      </w:r>
    </w:p>
    <w:p w14:paraId="7BA98667"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0C413C2" wp14:editId="5D36D869">
            <wp:extent cx="135255" cy="135255"/>
            <wp:effectExtent l="0" t="0" r="0" b="0"/>
            <wp:docPr id="285" name="Picture 9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196075E" w14:textId="77777777" w:rsidR="003869B6" w:rsidRPr="003869B6" w:rsidRDefault="003869B6" w:rsidP="003869B6">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1C19134E" wp14:editId="0906650A">
                <wp:extent cx="304800" cy="304800"/>
                <wp:effectExtent l="0" t="0" r="0" b="0"/>
                <wp:docPr id="1486141853" name="AutoShap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35186E" id="AutoShape 2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A574FE" w14:textId="77777777" w:rsidR="003869B6" w:rsidRPr="003869B6" w:rsidRDefault="003869B6" w:rsidP="003869B6">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3869B6">
        <w:rPr>
          <w:rFonts w:ascii="Lora" w:eastAsia="Times New Roman" w:hAnsi="Lora" w:cs="Times New Roman"/>
          <w:color w:val="2A2A2A"/>
          <w:kern w:val="0"/>
          <w:lang w:eastAsia="en-IN"/>
          <w14:ligatures w14:val="none"/>
        </w:rPr>
        <w:t>This tutorial is a part of </w:t>
      </w:r>
      <w:r w:rsidRPr="003869B6">
        <w:rPr>
          <w:rFonts w:ascii="Lora" w:eastAsia="Times New Roman" w:hAnsi="Lora" w:cs="Times New Roman"/>
          <w:b/>
          <w:bCs/>
          <w:color w:val="2A2A2A"/>
          <w:kern w:val="0"/>
          <w:lang w:eastAsia="en-IN"/>
          <w14:ligatures w14:val="none"/>
        </w:rPr>
        <w:t>Entity Framework Core</w:t>
      </w:r>
      <w:r w:rsidRPr="003869B6">
        <w:rPr>
          <w:rFonts w:ascii="Lora" w:eastAsia="Times New Roman" w:hAnsi="Lora" w:cs="Times New Roman"/>
          <w:color w:val="2A2A2A"/>
          <w:kern w:val="0"/>
          <w:lang w:eastAsia="en-IN"/>
          <w14:ligatures w14:val="none"/>
        </w:rPr>
        <w:t> series.</w:t>
      </w:r>
    </w:p>
    <w:p w14:paraId="5D8617ED"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1. </w:t>
      </w:r>
      <w:hyperlink r:id="rId81" w:tgtFrame="_blank" w:history="1">
        <w:r w:rsidRPr="003869B6">
          <w:rPr>
            <w:rFonts w:ascii="Lora" w:eastAsia="Times New Roman" w:hAnsi="Lora" w:cs="Times New Roman"/>
            <w:color w:val="C72730"/>
            <w:kern w:val="0"/>
            <w:sz w:val="26"/>
            <w:szCs w:val="26"/>
            <w:u w:val="single"/>
            <w:lang w:eastAsia="en-IN"/>
            <w14:ligatures w14:val="none"/>
          </w:rPr>
          <w:t>Introduction to Entity Framework Core</w:t>
        </w:r>
      </w:hyperlink>
    </w:p>
    <w:p w14:paraId="7C50CF43"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2. </w:t>
      </w:r>
      <w:hyperlink r:id="rId82" w:tgtFrame="_blank" w:history="1">
        <w:r w:rsidRPr="003869B6">
          <w:rPr>
            <w:rFonts w:ascii="Lora" w:eastAsia="Times New Roman" w:hAnsi="Lora" w:cs="Times New Roman"/>
            <w:color w:val="C72730"/>
            <w:kern w:val="0"/>
            <w:sz w:val="26"/>
            <w:szCs w:val="26"/>
            <w:u w:val="single"/>
            <w:lang w:eastAsia="en-IN"/>
            <w14:ligatures w14:val="none"/>
          </w:rPr>
          <w:t>Installation of Entity Framework Core</w:t>
        </w:r>
      </w:hyperlink>
    </w:p>
    <w:p w14:paraId="432C3A52"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3. </w:t>
      </w:r>
      <w:hyperlink r:id="rId83" w:tgtFrame="_blank" w:history="1">
        <w:r w:rsidRPr="003869B6">
          <w:rPr>
            <w:rFonts w:ascii="Lora" w:eastAsia="Times New Roman" w:hAnsi="Lora" w:cs="Times New Roman"/>
            <w:color w:val="C72730"/>
            <w:kern w:val="0"/>
            <w:sz w:val="26"/>
            <w:szCs w:val="26"/>
            <w:u w:val="single"/>
            <w:lang w:eastAsia="en-IN"/>
            <w14:ligatures w14:val="none"/>
          </w:rPr>
          <w:t>Database-First approach in Entity Framework Core</w:t>
        </w:r>
      </w:hyperlink>
    </w:p>
    <w:p w14:paraId="12C634BB"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4. </w:t>
      </w:r>
      <w:proofErr w:type="spellStart"/>
      <w:r w:rsidRPr="003869B6">
        <w:rPr>
          <w:rFonts w:ascii="Lora" w:eastAsia="Times New Roman" w:hAnsi="Lora" w:cs="Times New Roman"/>
          <w:color w:val="2A2A2A"/>
          <w:kern w:val="0"/>
          <w:sz w:val="26"/>
          <w:szCs w:val="26"/>
          <w:lang w:eastAsia="en-IN"/>
          <w14:ligatures w14:val="none"/>
        </w:rPr>
        <w:fldChar w:fldCharType="begin"/>
      </w:r>
      <w:r w:rsidRPr="003869B6">
        <w:rPr>
          <w:rFonts w:ascii="Lora" w:eastAsia="Times New Roman" w:hAnsi="Lora" w:cs="Times New Roman"/>
          <w:color w:val="2A2A2A"/>
          <w:kern w:val="0"/>
          <w:sz w:val="26"/>
          <w:szCs w:val="26"/>
          <w:lang w:eastAsia="en-IN"/>
          <w14:ligatures w14:val="none"/>
        </w:rPr>
        <w:instrText>HYPERLINK "https://www.yogihosting.com/dbcontext-entity-framework-core/" \t "_blank"</w:instrText>
      </w:r>
      <w:r w:rsidRPr="003869B6">
        <w:rPr>
          <w:rFonts w:ascii="Lora" w:eastAsia="Times New Roman" w:hAnsi="Lora" w:cs="Times New Roman"/>
          <w:color w:val="2A2A2A"/>
          <w:kern w:val="0"/>
          <w:sz w:val="26"/>
          <w:szCs w:val="26"/>
          <w:lang w:eastAsia="en-IN"/>
          <w14:ligatures w14:val="none"/>
        </w:rPr>
      </w:r>
      <w:r w:rsidRPr="003869B6">
        <w:rPr>
          <w:rFonts w:ascii="Lora" w:eastAsia="Times New Roman" w:hAnsi="Lora" w:cs="Times New Roman"/>
          <w:color w:val="2A2A2A"/>
          <w:kern w:val="0"/>
          <w:sz w:val="26"/>
          <w:szCs w:val="26"/>
          <w:lang w:eastAsia="en-IN"/>
          <w14:ligatures w14:val="none"/>
        </w:rPr>
        <w:fldChar w:fldCharType="separate"/>
      </w:r>
      <w:r w:rsidRPr="003869B6">
        <w:rPr>
          <w:rFonts w:ascii="Lora" w:eastAsia="Times New Roman" w:hAnsi="Lora" w:cs="Times New Roman"/>
          <w:color w:val="C72730"/>
          <w:kern w:val="0"/>
          <w:sz w:val="26"/>
          <w:szCs w:val="26"/>
          <w:u w:val="single"/>
          <w:lang w:eastAsia="en-IN"/>
          <w14:ligatures w14:val="none"/>
        </w:rPr>
        <w:t>DbContext</w:t>
      </w:r>
      <w:proofErr w:type="spellEnd"/>
      <w:r w:rsidRPr="003869B6">
        <w:rPr>
          <w:rFonts w:ascii="Lora" w:eastAsia="Times New Roman" w:hAnsi="Lora" w:cs="Times New Roman"/>
          <w:color w:val="C72730"/>
          <w:kern w:val="0"/>
          <w:sz w:val="26"/>
          <w:szCs w:val="26"/>
          <w:u w:val="single"/>
          <w:lang w:eastAsia="en-IN"/>
          <w14:ligatures w14:val="none"/>
        </w:rPr>
        <w:t xml:space="preserve"> Class in Entity Framework Core</w:t>
      </w:r>
      <w:r w:rsidRPr="003869B6">
        <w:rPr>
          <w:rFonts w:ascii="Lora" w:eastAsia="Times New Roman" w:hAnsi="Lora" w:cs="Times New Roman"/>
          <w:color w:val="2A2A2A"/>
          <w:kern w:val="0"/>
          <w:sz w:val="26"/>
          <w:szCs w:val="26"/>
          <w:lang w:eastAsia="en-IN"/>
          <w14:ligatures w14:val="none"/>
        </w:rPr>
        <w:fldChar w:fldCharType="end"/>
      </w:r>
    </w:p>
    <w:p w14:paraId="58E1B4B6"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5. </w:t>
      </w:r>
      <w:hyperlink r:id="rId84" w:tgtFrame="_blank" w:history="1">
        <w:r w:rsidRPr="003869B6">
          <w:rPr>
            <w:rFonts w:ascii="Lora" w:eastAsia="Times New Roman" w:hAnsi="Lora" w:cs="Times New Roman"/>
            <w:color w:val="C72730"/>
            <w:kern w:val="0"/>
            <w:sz w:val="26"/>
            <w:szCs w:val="26"/>
            <w:u w:val="single"/>
            <w:lang w:eastAsia="en-IN"/>
            <w14:ligatures w14:val="none"/>
          </w:rPr>
          <w:t>Code-First Approach in Entity Framework Core</w:t>
        </w:r>
      </w:hyperlink>
    </w:p>
    <w:p w14:paraId="65DE8E98"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6. </w:t>
      </w:r>
      <w:hyperlink r:id="rId85" w:tgtFrame="_blank" w:history="1">
        <w:r w:rsidRPr="003869B6">
          <w:rPr>
            <w:rFonts w:ascii="Lora" w:eastAsia="Times New Roman" w:hAnsi="Lora" w:cs="Times New Roman"/>
            <w:color w:val="C72730"/>
            <w:kern w:val="0"/>
            <w:sz w:val="26"/>
            <w:szCs w:val="26"/>
            <w:u w:val="single"/>
            <w:lang w:eastAsia="en-IN"/>
            <w14:ligatures w14:val="none"/>
          </w:rPr>
          <w:t>Migrations in Entity Framework Core</w:t>
        </w:r>
      </w:hyperlink>
    </w:p>
    <w:p w14:paraId="26114D50"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7. </w:t>
      </w:r>
      <w:r w:rsidRPr="003869B6">
        <w:rPr>
          <w:rFonts w:ascii="Lora" w:eastAsia="Times New Roman" w:hAnsi="Lora" w:cs="Times New Roman"/>
          <w:i/>
          <w:iCs/>
          <w:color w:val="2A2A2A"/>
          <w:kern w:val="0"/>
          <w:sz w:val="26"/>
          <w:szCs w:val="26"/>
          <w:lang w:eastAsia="en-IN"/>
          <w14:ligatures w14:val="none"/>
        </w:rPr>
        <w:t>Insert Records in Entity Framework Core</w:t>
      </w:r>
    </w:p>
    <w:p w14:paraId="00CFC5B7"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8. </w:t>
      </w:r>
      <w:hyperlink r:id="rId86" w:tgtFrame="_blank" w:history="1">
        <w:r w:rsidRPr="003869B6">
          <w:rPr>
            <w:rFonts w:ascii="Lora" w:eastAsia="Times New Roman" w:hAnsi="Lora" w:cs="Times New Roman"/>
            <w:color w:val="C72730"/>
            <w:kern w:val="0"/>
            <w:sz w:val="26"/>
            <w:szCs w:val="26"/>
            <w:u w:val="single"/>
            <w:lang w:eastAsia="en-IN"/>
            <w14:ligatures w14:val="none"/>
          </w:rPr>
          <w:t>Read Records in Entity Framework Core</w:t>
        </w:r>
      </w:hyperlink>
    </w:p>
    <w:p w14:paraId="3DE0B42E"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9. </w:t>
      </w:r>
      <w:hyperlink r:id="rId87" w:tgtFrame="_blank" w:history="1">
        <w:r w:rsidRPr="003869B6">
          <w:rPr>
            <w:rFonts w:ascii="Lora" w:eastAsia="Times New Roman" w:hAnsi="Lora" w:cs="Times New Roman"/>
            <w:color w:val="C72730"/>
            <w:kern w:val="0"/>
            <w:sz w:val="26"/>
            <w:szCs w:val="26"/>
            <w:u w:val="single"/>
            <w:lang w:eastAsia="en-IN"/>
            <w14:ligatures w14:val="none"/>
          </w:rPr>
          <w:t>Update Records in Entity Framework Core</w:t>
        </w:r>
      </w:hyperlink>
    </w:p>
    <w:p w14:paraId="706D131D"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10. </w:t>
      </w:r>
      <w:hyperlink r:id="rId88" w:tgtFrame="_blank" w:history="1">
        <w:r w:rsidRPr="003869B6">
          <w:rPr>
            <w:rFonts w:ascii="Lora" w:eastAsia="Times New Roman" w:hAnsi="Lora" w:cs="Times New Roman"/>
            <w:color w:val="C72730"/>
            <w:kern w:val="0"/>
            <w:sz w:val="26"/>
            <w:szCs w:val="26"/>
            <w:u w:val="single"/>
            <w:lang w:eastAsia="en-IN"/>
            <w14:ligatures w14:val="none"/>
          </w:rPr>
          <w:t>Delete Records in Entity Framework Core</w:t>
        </w:r>
      </w:hyperlink>
    </w:p>
    <w:p w14:paraId="23833300"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11. </w:t>
      </w:r>
      <w:hyperlink r:id="rId89" w:tgtFrame="_blank" w:history="1">
        <w:r w:rsidRPr="003869B6">
          <w:rPr>
            <w:rFonts w:ascii="Lora" w:eastAsia="Times New Roman" w:hAnsi="Lora" w:cs="Times New Roman"/>
            <w:color w:val="C72730"/>
            <w:kern w:val="0"/>
            <w:sz w:val="26"/>
            <w:szCs w:val="26"/>
            <w:u w:val="single"/>
            <w:lang w:eastAsia="en-IN"/>
            <w14:ligatures w14:val="none"/>
          </w:rPr>
          <w:t>Conventions in Entity Framework Core</w:t>
        </w:r>
      </w:hyperlink>
    </w:p>
    <w:p w14:paraId="7B485D64"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12. </w:t>
      </w:r>
      <w:hyperlink r:id="rId90" w:tgtFrame="_blank" w:history="1">
        <w:r w:rsidRPr="003869B6">
          <w:rPr>
            <w:rFonts w:ascii="Lora" w:eastAsia="Times New Roman" w:hAnsi="Lora" w:cs="Times New Roman"/>
            <w:color w:val="C72730"/>
            <w:kern w:val="0"/>
            <w:sz w:val="26"/>
            <w:szCs w:val="26"/>
            <w:u w:val="single"/>
            <w:lang w:eastAsia="en-IN"/>
            <w14:ligatures w14:val="none"/>
          </w:rPr>
          <w:t>Configurations in Entity Framework Core</w:t>
        </w:r>
      </w:hyperlink>
    </w:p>
    <w:p w14:paraId="2233AFBA"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13. </w:t>
      </w:r>
      <w:hyperlink r:id="rId91" w:tgtFrame="_blank" w:history="1">
        <w:r w:rsidRPr="003869B6">
          <w:rPr>
            <w:rFonts w:ascii="Lora" w:eastAsia="Times New Roman" w:hAnsi="Lora" w:cs="Times New Roman"/>
            <w:color w:val="C72730"/>
            <w:kern w:val="0"/>
            <w:sz w:val="26"/>
            <w:szCs w:val="26"/>
            <w:u w:val="single"/>
            <w:lang w:eastAsia="en-IN"/>
            <w14:ligatures w14:val="none"/>
          </w:rPr>
          <w:t>Fluent API in Entity Framework Core</w:t>
        </w:r>
      </w:hyperlink>
    </w:p>
    <w:p w14:paraId="33E949B7"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14. </w:t>
      </w:r>
      <w:hyperlink r:id="rId92" w:tgtFrame="_blank" w:history="1">
        <w:r w:rsidRPr="003869B6">
          <w:rPr>
            <w:rFonts w:ascii="Lora" w:eastAsia="Times New Roman" w:hAnsi="Lora" w:cs="Times New Roman"/>
            <w:color w:val="C72730"/>
            <w:kern w:val="0"/>
            <w:sz w:val="26"/>
            <w:szCs w:val="26"/>
            <w:u w:val="single"/>
            <w:lang w:eastAsia="en-IN"/>
            <w14:ligatures w14:val="none"/>
          </w:rPr>
          <w:t>Configure One-to-Many relationship using Fluent API in Entity Framework Core</w:t>
        </w:r>
      </w:hyperlink>
    </w:p>
    <w:p w14:paraId="17BDAE7A"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15. </w:t>
      </w:r>
      <w:hyperlink r:id="rId93" w:tgtFrame="_blank" w:history="1">
        <w:r w:rsidRPr="003869B6">
          <w:rPr>
            <w:rFonts w:ascii="Lora" w:eastAsia="Times New Roman" w:hAnsi="Lora" w:cs="Times New Roman"/>
            <w:color w:val="C72730"/>
            <w:kern w:val="0"/>
            <w:sz w:val="26"/>
            <w:szCs w:val="26"/>
            <w:u w:val="single"/>
            <w:lang w:eastAsia="en-IN"/>
            <w14:ligatures w14:val="none"/>
          </w:rPr>
          <w:t>Configure One-to-One relationship using Fluent API in Entity Framework Core</w:t>
        </w:r>
      </w:hyperlink>
    </w:p>
    <w:p w14:paraId="62DB2C40"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16. </w:t>
      </w:r>
      <w:hyperlink r:id="rId94" w:tgtFrame="_blank" w:history="1">
        <w:r w:rsidRPr="003869B6">
          <w:rPr>
            <w:rFonts w:ascii="Lora" w:eastAsia="Times New Roman" w:hAnsi="Lora" w:cs="Times New Roman"/>
            <w:color w:val="C72730"/>
            <w:kern w:val="0"/>
            <w:sz w:val="26"/>
            <w:szCs w:val="26"/>
            <w:u w:val="single"/>
            <w:lang w:eastAsia="en-IN"/>
            <w14:ligatures w14:val="none"/>
          </w:rPr>
          <w:t>Configure Many-to-Many relationship using Fluent API in Entity Framework Core</w:t>
        </w:r>
      </w:hyperlink>
    </w:p>
    <w:p w14:paraId="0D3D7A5B"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17. </w:t>
      </w:r>
      <w:hyperlink r:id="rId95" w:tgtFrame="_blank" w:history="1">
        <w:r w:rsidRPr="003869B6">
          <w:rPr>
            <w:rFonts w:ascii="Lora" w:eastAsia="Times New Roman" w:hAnsi="Lora" w:cs="Times New Roman"/>
            <w:color w:val="C72730"/>
            <w:kern w:val="0"/>
            <w:sz w:val="26"/>
            <w:szCs w:val="26"/>
            <w:u w:val="single"/>
            <w:lang w:eastAsia="en-IN"/>
            <w14:ligatures w14:val="none"/>
          </w:rPr>
          <w:t xml:space="preserve">Execute Raw SQL Queries using </w:t>
        </w:r>
        <w:proofErr w:type="spellStart"/>
        <w:r w:rsidRPr="003869B6">
          <w:rPr>
            <w:rFonts w:ascii="Lora" w:eastAsia="Times New Roman" w:hAnsi="Lora" w:cs="Times New Roman"/>
            <w:color w:val="C72730"/>
            <w:kern w:val="0"/>
            <w:sz w:val="26"/>
            <w:szCs w:val="26"/>
            <w:u w:val="single"/>
            <w:lang w:eastAsia="en-IN"/>
            <w14:ligatures w14:val="none"/>
          </w:rPr>
          <w:t>FromSqlRaw</w:t>
        </w:r>
        <w:proofErr w:type="spellEnd"/>
        <w:r w:rsidRPr="003869B6">
          <w:rPr>
            <w:rFonts w:ascii="Lora" w:eastAsia="Times New Roman" w:hAnsi="Lora" w:cs="Times New Roman"/>
            <w:color w:val="C72730"/>
            <w:kern w:val="0"/>
            <w:sz w:val="26"/>
            <w:szCs w:val="26"/>
            <w:u w:val="single"/>
            <w:lang w:eastAsia="en-IN"/>
            <w14:ligatures w14:val="none"/>
          </w:rPr>
          <w:t>() method in Entity Framework Core</w:t>
        </w:r>
      </w:hyperlink>
    </w:p>
    <w:p w14:paraId="0A8BA624" w14:textId="77777777" w:rsidR="003869B6" w:rsidRPr="003869B6" w:rsidRDefault="003869B6" w:rsidP="003869B6">
      <w:pPr>
        <w:numPr>
          <w:ilvl w:val="0"/>
          <w:numId w:val="21"/>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18. </w:t>
      </w:r>
      <w:hyperlink r:id="rId96" w:tgtFrame="_blank" w:history="1">
        <w:r w:rsidRPr="003869B6">
          <w:rPr>
            <w:rFonts w:ascii="Lora" w:eastAsia="Times New Roman" w:hAnsi="Lora" w:cs="Times New Roman"/>
            <w:color w:val="C72730"/>
            <w:kern w:val="0"/>
            <w:sz w:val="26"/>
            <w:szCs w:val="26"/>
            <w:u w:val="single"/>
            <w:lang w:eastAsia="en-IN"/>
            <w14:ligatures w14:val="none"/>
          </w:rPr>
          <w:t xml:space="preserve">Execute SQL Stored Procedures using </w:t>
        </w:r>
        <w:proofErr w:type="spellStart"/>
        <w:r w:rsidRPr="003869B6">
          <w:rPr>
            <w:rFonts w:ascii="Lora" w:eastAsia="Times New Roman" w:hAnsi="Lora" w:cs="Times New Roman"/>
            <w:color w:val="C72730"/>
            <w:kern w:val="0"/>
            <w:sz w:val="26"/>
            <w:szCs w:val="26"/>
            <w:u w:val="single"/>
            <w:lang w:eastAsia="en-IN"/>
            <w14:ligatures w14:val="none"/>
          </w:rPr>
          <w:t>FromSqlRaw</w:t>
        </w:r>
        <w:proofErr w:type="spellEnd"/>
        <w:r w:rsidRPr="003869B6">
          <w:rPr>
            <w:rFonts w:ascii="Lora" w:eastAsia="Times New Roman" w:hAnsi="Lora" w:cs="Times New Roman"/>
            <w:color w:val="C72730"/>
            <w:kern w:val="0"/>
            <w:sz w:val="26"/>
            <w:szCs w:val="26"/>
            <w:u w:val="single"/>
            <w:lang w:eastAsia="en-IN"/>
            <w14:ligatures w14:val="none"/>
          </w:rPr>
          <w:t xml:space="preserve">() &amp; </w:t>
        </w:r>
        <w:proofErr w:type="spellStart"/>
        <w:r w:rsidRPr="003869B6">
          <w:rPr>
            <w:rFonts w:ascii="Lora" w:eastAsia="Times New Roman" w:hAnsi="Lora" w:cs="Times New Roman"/>
            <w:color w:val="C72730"/>
            <w:kern w:val="0"/>
            <w:sz w:val="26"/>
            <w:szCs w:val="26"/>
            <w:u w:val="single"/>
            <w:lang w:eastAsia="en-IN"/>
            <w14:ligatures w14:val="none"/>
          </w:rPr>
          <w:t>ExecuteSqlRawAsync</w:t>
        </w:r>
        <w:proofErr w:type="spellEnd"/>
        <w:r w:rsidRPr="003869B6">
          <w:rPr>
            <w:rFonts w:ascii="Lora" w:eastAsia="Times New Roman" w:hAnsi="Lora" w:cs="Times New Roman"/>
            <w:color w:val="C72730"/>
            <w:kern w:val="0"/>
            <w:sz w:val="26"/>
            <w:szCs w:val="26"/>
            <w:u w:val="single"/>
            <w:lang w:eastAsia="en-IN"/>
            <w14:ligatures w14:val="none"/>
          </w:rPr>
          <w:t>() methods in Entity Framework Core</w:t>
        </w:r>
      </w:hyperlink>
    </w:p>
    <w:p w14:paraId="2A716595"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lastRenderedPageBreak/>
        <w:t>Entity Framework Core Create Records</w:t>
      </w:r>
    </w:p>
    <w:p w14:paraId="5B52C8F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will now create records with entity framework core. There are 2 entities –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&amp;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The entities are created in </w:t>
      </w:r>
      <w:proofErr w:type="spellStart"/>
      <w:r w:rsidRPr="003869B6">
        <w:rPr>
          <w:rFonts w:ascii="Lora" w:eastAsia="Times New Roman" w:hAnsi="Lora" w:cs="Times New Roman"/>
          <w:color w:val="2A2A2A"/>
          <w:kern w:val="0"/>
          <w:sz w:val="27"/>
          <w:szCs w:val="27"/>
          <w:shd w:val="clear" w:color="auto" w:fill="D9FCF1"/>
          <w:lang w:eastAsia="en-IN"/>
          <w14:ligatures w14:val="none"/>
        </w:rPr>
        <w:t>Department.cs</w:t>
      </w:r>
      <w:proofErr w:type="spellEnd"/>
      <w:r w:rsidRPr="003869B6">
        <w:rPr>
          <w:rFonts w:ascii="Lora" w:eastAsia="Times New Roman" w:hAnsi="Lora" w:cs="Times New Roman"/>
          <w:color w:val="2A2A2A"/>
          <w:kern w:val="0"/>
          <w:sz w:val="27"/>
          <w:szCs w:val="27"/>
          <w:lang w:eastAsia="en-IN"/>
          <w14:ligatures w14:val="none"/>
        </w:rPr>
        <w:t> and </w:t>
      </w:r>
      <w:proofErr w:type="spellStart"/>
      <w:r w:rsidRPr="003869B6">
        <w:rPr>
          <w:rFonts w:ascii="Lora" w:eastAsia="Times New Roman" w:hAnsi="Lora" w:cs="Times New Roman"/>
          <w:color w:val="2A2A2A"/>
          <w:kern w:val="0"/>
          <w:sz w:val="27"/>
          <w:szCs w:val="27"/>
          <w:shd w:val="clear" w:color="auto" w:fill="D9FCF1"/>
          <w:lang w:eastAsia="en-IN"/>
          <w14:ligatures w14:val="none"/>
        </w:rPr>
        <w:t>Employee.cs</w:t>
      </w:r>
      <w:proofErr w:type="spellEnd"/>
      <w:r w:rsidRPr="003869B6">
        <w:rPr>
          <w:rFonts w:ascii="Lora" w:eastAsia="Times New Roman" w:hAnsi="Lora" w:cs="Times New Roman"/>
          <w:color w:val="2A2A2A"/>
          <w:kern w:val="0"/>
          <w:sz w:val="27"/>
          <w:szCs w:val="27"/>
          <w:lang w:eastAsia="en-IN"/>
          <w14:ligatures w14:val="none"/>
        </w:rPr>
        <w:t> files inside the “Models” folder of the app.</w:t>
      </w:r>
    </w:p>
    <w:p w14:paraId="11F387C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A </w:t>
      </w:r>
      <w:r w:rsidRPr="003869B6">
        <w:rPr>
          <w:rFonts w:ascii="Lora" w:eastAsia="Times New Roman" w:hAnsi="Lora" w:cs="Times New Roman"/>
          <w:color w:val="2A2A2A"/>
          <w:kern w:val="0"/>
          <w:sz w:val="27"/>
          <w:szCs w:val="27"/>
          <w:u w:val="single"/>
          <w:lang w:eastAsia="en-IN"/>
          <w14:ligatures w14:val="none"/>
        </w:rPr>
        <w:t>Department entity</w:t>
      </w:r>
      <w:r w:rsidRPr="003869B6">
        <w:rPr>
          <w:rFonts w:ascii="Lora" w:eastAsia="Times New Roman" w:hAnsi="Lora" w:cs="Times New Roman"/>
          <w:color w:val="2A2A2A"/>
          <w:kern w:val="0"/>
          <w:sz w:val="27"/>
          <w:szCs w:val="27"/>
          <w:lang w:eastAsia="en-IN"/>
          <w14:ligatures w14:val="none"/>
        </w:rPr>
        <w:t> can have more than one </w:t>
      </w:r>
      <w:r w:rsidRPr="003869B6">
        <w:rPr>
          <w:rFonts w:ascii="Lora" w:eastAsia="Times New Roman" w:hAnsi="Lora" w:cs="Times New Roman"/>
          <w:color w:val="2A2A2A"/>
          <w:kern w:val="0"/>
          <w:sz w:val="27"/>
          <w:szCs w:val="27"/>
          <w:u w:val="single"/>
          <w:lang w:eastAsia="en-IN"/>
          <w14:ligatures w14:val="none"/>
        </w:rPr>
        <w:t>Employee</w:t>
      </w:r>
      <w:r w:rsidRPr="003869B6">
        <w:rPr>
          <w:rFonts w:ascii="Lora" w:eastAsia="Times New Roman" w:hAnsi="Lora" w:cs="Times New Roman"/>
          <w:color w:val="2A2A2A"/>
          <w:kern w:val="0"/>
          <w:sz w:val="27"/>
          <w:szCs w:val="27"/>
          <w:lang w:eastAsia="en-IN"/>
          <w14:ligatures w14:val="none"/>
        </w:rPr>
        <w:t> so there is </w:t>
      </w:r>
      <w:r w:rsidRPr="003869B6">
        <w:rPr>
          <w:rFonts w:ascii="Lora" w:eastAsia="Times New Roman" w:hAnsi="Lora" w:cs="Times New Roman"/>
          <w:b/>
          <w:bCs/>
          <w:color w:val="2A2A2A"/>
          <w:kern w:val="0"/>
          <w:sz w:val="27"/>
          <w:szCs w:val="27"/>
          <w:lang w:eastAsia="en-IN"/>
          <w14:ligatures w14:val="none"/>
        </w:rPr>
        <w:t>many-to-one relationship</w:t>
      </w:r>
      <w:r w:rsidRPr="003869B6">
        <w:rPr>
          <w:rFonts w:ascii="Lora" w:eastAsia="Times New Roman" w:hAnsi="Lora" w:cs="Times New Roman"/>
          <w:color w:val="2A2A2A"/>
          <w:kern w:val="0"/>
          <w:sz w:val="27"/>
          <w:szCs w:val="27"/>
          <w:lang w:eastAsia="en-IN"/>
          <w14:ligatures w14:val="none"/>
        </w:rPr>
        <w:t> between them.</w:t>
      </w:r>
    </w:p>
    <w:p w14:paraId="46AD19B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codes of these entity classes are given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048924FA" w14:textId="77777777" w:rsidTr="003869B6">
        <w:tc>
          <w:tcPr>
            <w:tcW w:w="6" w:type="dxa"/>
            <w:tcBorders>
              <w:top w:val="nil"/>
              <w:left w:val="nil"/>
              <w:bottom w:val="nil"/>
              <w:right w:val="nil"/>
            </w:tcBorders>
            <w:vAlign w:val="bottom"/>
            <w:hideMark/>
          </w:tcPr>
          <w:p w14:paraId="79C13AD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04FAC8B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23F1AA2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091A80E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58D0D23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5E1EA60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8D4775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69F431A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5821D21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2484E6C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19969C9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4202121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647CCF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234098B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002EE55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2220298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46E6A08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8A9138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Department</w:t>
            </w:r>
          </w:p>
          <w:p w14:paraId="295F6D5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CF1DAF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56A69C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E690A0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EB1950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DAE8D5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1C707F1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22C8A2A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Employee</w:t>
            </w:r>
          </w:p>
          <w:p w14:paraId="061569F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E8FF00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2F7B2E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3962B1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3000AF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Designation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43B1780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A5582C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D86B98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1C5C3AA1"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t>Navigation Property</w:t>
      </w:r>
      <w:r w:rsidRPr="003869B6">
        <w:rPr>
          <w:rFonts w:ascii="Lora" w:eastAsia="Times New Roman" w:hAnsi="Lora" w:cs="Times New Roman"/>
          <w:color w:val="2A2A2A"/>
          <w:kern w:val="0"/>
          <w:sz w:val="27"/>
          <w:szCs w:val="27"/>
          <w:lang w:eastAsia="en-IN"/>
          <w14:ligatures w14:val="none"/>
        </w:rPr>
        <w:t> is a property defined on the principal or dependent entity. This property references the related entity.</w:t>
      </w:r>
    </w:p>
    <w:p w14:paraId="1941E19F"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Notice the “Employee” property on the “Department” class – </w:t>
      </w:r>
      <w:r w:rsidRPr="003869B6">
        <w:rPr>
          <w:rFonts w:ascii="var(--bs-font-monospace)" w:eastAsia="Times New Roman" w:hAnsi="var(--bs-font-monospace)" w:cs="Courier New"/>
          <w:color w:val="D63384"/>
          <w:kern w:val="0"/>
          <w:lang w:eastAsia="en-IN"/>
          <w14:ligatures w14:val="none"/>
        </w:rPr>
        <w:t xml:space="preserve">public </w:t>
      </w:r>
      <w:proofErr w:type="spellStart"/>
      <w:r w:rsidRPr="003869B6">
        <w:rPr>
          <w:rFonts w:ascii="var(--bs-font-monospace)" w:eastAsia="Times New Roman" w:hAnsi="var(--bs-font-monospace)" w:cs="Courier New"/>
          <w:color w:val="D63384"/>
          <w:kern w:val="0"/>
          <w:lang w:eastAsia="en-IN"/>
          <w14:ligatures w14:val="none"/>
        </w:rPr>
        <w:t>ICollection</w:t>
      </w:r>
      <w:proofErr w:type="spellEnd"/>
      <w:r w:rsidRPr="003869B6">
        <w:rPr>
          <w:rFonts w:ascii="var(--bs-font-monospace)" w:eastAsia="Times New Roman" w:hAnsi="var(--bs-font-monospace)" w:cs="Courier New"/>
          <w:color w:val="D63384"/>
          <w:kern w:val="0"/>
          <w:lang w:eastAsia="en-IN"/>
          <w14:ligatures w14:val="none"/>
        </w:rPr>
        <w:t xml:space="preserve"> Employee </w:t>
      </w:r>
      <w:proofErr w:type="gramStart"/>
      <w:r w:rsidRPr="003869B6">
        <w:rPr>
          <w:rFonts w:ascii="var(--bs-font-monospace)" w:eastAsia="Times New Roman" w:hAnsi="var(--bs-font-monospace)" w:cs="Courier New"/>
          <w:color w:val="D63384"/>
          <w:kern w:val="0"/>
          <w:lang w:eastAsia="en-IN"/>
          <w14:ligatures w14:val="none"/>
        </w:rPr>
        <w:t>{ get</w:t>
      </w:r>
      <w:proofErr w:type="gramEnd"/>
      <w:r w:rsidRPr="003869B6">
        <w:rPr>
          <w:rFonts w:ascii="var(--bs-font-monospace)" w:eastAsia="Times New Roman" w:hAnsi="var(--bs-font-monospace)" w:cs="Courier New"/>
          <w:color w:val="D63384"/>
          <w:kern w:val="0"/>
          <w:lang w:eastAsia="en-IN"/>
          <w14:ligatures w14:val="none"/>
        </w:rPr>
        <w:t>; set; }</w:t>
      </w:r>
      <w:r w:rsidRPr="003869B6">
        <w:rPr>
          <w:rFonts w:ascii="Lora" w:eastAsia="Times New Roman" w:hAnsi="Lora" w:cs="Times New Roman"/>
          <w:color w:val="2A2A2A"/>
          <w:kern w:val="0"/>
          <w:sz w:val="27"/>
          <w:szCs w:val="27"/>
          <w:lang w:eastAsia="en-IN"/>
          <w14:ligatures w14:val="none"/>
        </w:rPr>
        <w:t>, which is a Navigation Property as it references the related </w:t>
      </w:r>
      <w:r w:rsidRPr="003869B6">
        <w:rPr>
          <w:rFonts w:ascii="Lora" w:eastAsia="Times New Roman" w:hAnsi="Lora" w:cs="Times New Roman"/>
          <w:color w:val="2A2A2A"/>
          <w:kern w:val="0"/>
          <w:sz w:val="27"/>
          <w:szCs w:val="27"/>
          <w:u w:val="single"/>
          <w:lang w:eastAsia="en-IN"/>
          <w14:ligatures w14:val="none"/>
        </w:rPr>
        <w:t>Employee</w:t>
      </w:r>
      <w:r w:rsidRPr="003869B6">
        <w:rPr>
          <w:rFonts w:ascii="Lora" w:eastAsia="Times New Roman" w:hAnsi="Lora" w:cs="Times New Roman"/>
          <w:color w:val="2A2A2A"/>
          <w:kern w:val="0"/>
          <w:sz w:val="27"/>
          <w:szCs w:val="27"/>
          <w:lang w:eastAsia="en-IN"/>
          <w14:ligatures w14:val="none"/>
        </w:rPr>
        <w:t> entity. To be more specific it is a </w:t>
      </w:r>
      <w:r w:rsidRPr="003869B6">
        <w:rPr>
          <w:rFonts w:ascii="Lora" w:eastAsia="Times New Roman" w:hAnsi="Lora" w:cs="Times New Roman"/>
          <w:b/>
          <w:bCs/>
          <w:color w:val="2A2A2A"/>
          <w:kern w:val="0"/>
          <w:sz w:val="27"/>
          <w:szCs w:val="27"/>
          <w:lang w:eastAsia="en-IN"/>
          <w14:ligatures w14:val="none"/>
        </w:rPr>
        <w:t>Collection Navigation Property</w:t>
      </w:r>
      <w:r w:rsidRPr="003869B6">
        <w:rPr>
          <w:rFonts w:ascii="Lora" w:eastAsia="Times New Roman" w:hAnsi="Lora" w:cs="Times New Roman"/>
          <w:color w:val="2A2A2A"/>
          <w:kern w:val="0"/>
          <w:sz w:val="27"/>
          <w:szCs w:val="27"/>
          <w:lang w:eastAsia="en-IN"/>
          <w14:ligatures w14:val="none"/>
        </w:rPr>
        <w:t> as it contains references to many related </w:t>
      </w:r>
      <w:r w:rsidRPr="003869B6">
        <w:rPr>
          <w:rFonts w:ascii="Lora" w:eastAsia="Times New Roman" w:hAnsi="Lora" w:cs="Times New Roman"/>
          <w:color w:val="2A2A2A"/>
          <w:kern w:val="0"/>
          <w:sz w:val="27"/>
          <w:szCs w:val="27"/>
          <w:u w:val="single"/>
          <w:lang w:eastAsia="en-IN"/>
          <w14:ligatures w14:val="none"/>
        </w:rPr>
        <w:t>Employee</w:t>
      </w:r>
      <w:r w:rsidRPr="003869B6">
        <w:rPr>
          <w:rFonts w:ascii="Lora" w:eastAsia="Times New Roman" w:hAnsi="Lora" w:cs="Times New Roman"/>
          <w:color w:val="2A2A2A"/>
          <w:kern w:val="0"/>
          <w:sz w:val="27"/>
          <w:szCs w:val="27"/>
          <w:lang w:eastAsia="en-IN"/>
          <w14:ligatures w14:val="none"/>
        </w:rPr>
        <w:t> entities.</w:t>
      </w:r>
    </w:p>
    <w:p w14:paraId="0F794DE8"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"https://go.ezodn.com/ads/charity/proxy?p_id=ce7a1c67-aeab-450b-66f1-e8cac85b1053&amp;d_id=122531&amp;imp_id=6828221831006089&amp;c_id=1134&amp;l_id=10016&amp;url=https%3A%2F%2Fjoinourvillage.org%2Fdonate%2F&amp;ffid=1&amp;co=IN"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3BAE7926"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2F6A85AA"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2496A2F3"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lastRenderedPageBreak/>
        <w:drawing>
          <wp:inline distT="0" distB="0" distL="0" distR="0" wp14:anchorId="555EF1F8" wp14:editId="36759FEB">
            <wp:extent cx="135255" cy="135255"/>
            <wp:effectExtent l="0" t="0" r="0" b="0"/>
            <wp:docPr id="287" name="Picture 9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1F6161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Similarly the property “Department” on the employee class which is our Navigation Property – </w:t>
      </w:r>
      <w:r w:rsidRPr="003869B6">
        <w:rPr>
          <w:rFonts w:ascii="var(--bs-font-monospace)" w:eastAsia="Times New Roman" w:hAnsi="var(--bs-font-monospace)" w:cs="Courier New"/>
          <w:color w:val="D63384"/>
          <w:kern w:val="0"/>
          <w:lang w:eastAsia="en-IN"/>
          <w14:ligatures w14:val="none"/>
        </w:rPr>
        <w:t xml:space="preserve">public Department </w:t>
      </w:r>
      <w:proofErr w:type="spellStart"/>
      <w:r w:rsidRPr="003869B6">
        <w:rPr>
          <w:rFonts w:ascii="var(--bs-font-monospace)" w:eastAsia="Times New Roman" w:hAnsi="var(--bs-font-monospace)" w:cs="Courier New"/>
          <w:color w:val="D63384"/>
          <w:kern w:val="0"/>
          <w:lang w:eastAsia="en-IN"/>
          <w14:ligatures w14:val="none"/>
        </w:rPr>
        <w:t>Department</w:t>
      </w:r>
      <w:proofErr w:type="spellEnd"/>
      <w:r w:rsidRPr="003869B6">
        <w:rPr>
          <w:rFonts w:ascii="var(--bs-font-monospace)" w:eastAsia="Times New Roman" w:hAnsi="var(--bs-font-monospace)" w:cs="Courier New"/>
          <w:color w:val="D63384"/>
          <w:kern w:val="0"/>
          <w:lang w:eastAsia="en-IN"/>
          <w14:ligatures w14:val="none"/>
        </w:rPr>
        <w:t xml:space="preserve"> </w:t>
      </w:r>
      <w:proofErr w:type="gramStart"/>
      <w:r w:rsidRPr="003869B6">
        <w:rPr>
          <w:rFonts w:ascii="var(--bs-font-monospace)" w:eastAsia="Times New Roman" w:hAnsi="var(--bs-font-monospace)" w:cs="Courier New"/>
          <w:color w:val="D63384"/>
          <w:kern w:val="0"/>
          <w:lang w:eastAsia="en-IN"/>
          <w14:ligatures w14:val="none"/>
        </w:rPr>
        <w:t>{ get</w:t>
      </w:r>
      <w:proofErr w:type="gramEnd"/>
      <w:r w:rsidRPr="003869B6">
        <w:rPr>
          <w:rFonts w:ascii="var(--bs-font-monospace)" w:eastAsia="Times New Roman" w:hAnsi="var(--bs-font-monospace)" w:cs="Courier New"/>
          <w:color w:val="D63384"/>
          <w:kern w:val="0"/>
          <w:lang w:eastAsia="en-IN"/>
          <w14:ligatures w14:val="none"/>
        </w:rPr>
        <w:t>; set; }</w:t>
      </w:r>
      <w:r w:rsidRPr="003869B6">
        <w:rPr>
          <w:rFonts w:ascii="Lora" w:eastAsia="Times New Roman" w:hAnsi="Lora" w:cs="Times New Roman"/>
          <w:color w:val="2A2A2A"/>
          <w:kern w:val="0"/>
          <w:sz w:val="27"/>
          <w:szCs w:val="27"/>
          <w:lang w:eastAsia="en-IN"/>
          <w14:ligatures w14:val="none"/>
        </w:rPr>
        <w:t>. This Navigation Property references the related </w:t>
      </w:r>
      <w:r w:rsidRPr="003869B6">
        <w:rPr>
          <w:rFonts w:ascii="Lora" w:eastAsia="Times New Roman" w:hAnsi="Lora" w:cs="Times New Roman"/>
          <w:color w:val="2A2A2A"/>
          <w:kern w:val="0"/>
          <w:sz w:val="27"/>
          <w:szCs w:val="27"/>
          <w:u w:val="single"/>
          <w:lang w:eastAsia="en-IN"/>
          <w14:ligatures w14:val="none"/>
        </w:rPr>
        <w:t>Department</w:t>
      </w:r>
      <w:r w:rsidRPr="003869B6">
        <w:rPr>
          <w:rFonts w:ascii="Lora" w:eastAsia="Times New Roman" w:hAnsi="Lora" w:cs="Times New Roman"/>
          <w:color w:val="2A2A2A"/>
          <w:kern w:val="0"/>
          <w:sz w:val="27"/>
          <w:szCs w:val="27"/>
          <w:lang w:eastAsia="en-IN"/>
          <w14:ligatures w14:val="none"/>
        </w:rPr>
        <w:t> entity.</w:t>
      </w:r>
    </w:p>
    <w:p w14:paraId="18BAA46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for the Entity Framework Core is created inside the “Models” folder of the app and is named as </w:t>
      </w:r>
      <w:proofErr w:type="spellStart"/>
      <w:r w:rsidRPr="003869B6">
        <w:rPr>
          <w:rFonts w:ascii="Lora" w:eastAsia="Times New Roman" w:hAnsi="Lora" w:cs="Times New Roman"/>
          <w:color w:val="2A2A2A"/>
          <w:kern w:val="0"/>
          <w:sz w:val="27"/>
          <w:szCs w:val="27"/>
          <w:shd w:val="clear" w:color="auto" w:fill="D9FCF1"/>
          <w:lang w:eastAsia="en-IN"/>
          <w14:ligatures w14:val="none"/>
        </w:rPr>
        <w:t>CompanyContext.cs</w:t>
      </w:r>
      <w:proofErr w:type="spellEnd"/>
      <w:r w:rsidRPr="003869B6">
        <w:rPr>
          <w:rFonts w:ascii="Lora" w:eastAsia="Times New Roman" w:hAnsi="Lora" w:cs="Times New Roman"/>
          <w:color w:val="2A2A2A"/>
          <w:kern w:val="0"/>
          <w:sz w:val="27"/>
          <w:szCs w:val="27"/>
          <w:lang w:eastAsia="en-IN"/>
          <w14:ligatures w14:val="none"/>
        </w:rPr>
        <w:t>. It defines the 2 entities which are Department and Employee.</w:t>
      </w:r>
    </w:p>
    <w:p w14:paraId="4B42162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public class </w:t>
      </w:r>
      <w:proofErr w:type="spellStart"/>
      <w:proofErr w:type="gram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 xml:space="preserve"> :</w:t>
      </w:r>
      <w:proofErr w:type="gram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DbContext</w:t>
      </w:r>
      <w:proofErr w:type="spellEnd"/>
    </w:p>
    <w:p w14:paraId="4157BC7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5DE6F2B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w:t>
      </w:r>
      <w:proofErr w:type="spellStart"/>
      <w:proofErr w:type="gram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w:t>
      </w:r>
      <w:proofErr w:type="spellStart"/>
      <w:proofErr w:type="gramEnd"/>
      <w:r w:rsidRPr="003869B6">
        <w:rPr>
          <w:rFonts w:ascii="inherit" w:eastAsia="Times New Roman" w:hAnsi="inherit" w:cs="Courier New"/>
          <w:color w:val="B9BDB6"/>
          <w:kern w:val="0"/>
          <w:sz w:val="20"/>
          <w:szCs w:val="20"/>
          <w:lang w:eastAsia="en-IN"/>
          <w14:ligatures w14:val="none"/>
        </w:rPr>
        <w:t>DbContextOptions</w:t>
      </w:r>
      <w:proofErr w:type="spellEnd"/>
      <w:r w:rsidRPr="003869B6">
        <w:rPr>
          <w:rFonts w:ascii="inherit" w:eastAsia="Times New Roman" w:hAnsi="inherit" w:cs="Courier New"/>
          <w:color w:val="B9BDB6"/>
          <w:kern w:val="0"/>
          <w:sz w:val="20"/>
          <w:szCs w:val="20"/>
          <w:lang w:eastAsia="en-IN"/>
          <w14:ligatures w14:val="none"/>
        </w:rPr>
        <w:t>&lt;</w:t>
      </w:r>
      <w:proofErr w:type="spell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&gt; options) : base(options)</w:t>
      </w:r>
    </w:p>
    <w:p w14:paraId="7FF9E7C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313E08A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33DEA13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EDCB8A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w:t>
      </w:r>
      <w:proofErr w:type="spellStart"/>
      <w:r w:rsidRPr="003869B6">
        <w:rPr>
          <w:rFonts w:ascii="inherit" w:eastAsia="Times New Roman" w:hAnsi="inherit" w:cs="Courier New"/>
          <w:color w:val="B9BDB6"/>
          <w:kern w:val="0"/>
          <w:sz w:val="20"/>
          <w:szCs w:val="20"/>
          <w:lang w:eastAsia="en-IN"/>
          <w14:ligatures w14:val="none"/>
        </w:rPr>
        <w:t>DbSet</w:t>
      </w:r>
      <w:proofErr w:type="spellEnd"/>
      <w:r w:rsidRPr="003869B6">
        <w:rPr>
          <w:rFonts w:ascii="inherit" w:eastAsia="Times New Roman" w:hAnsi="inherit" w:cs="Courier New"/>
          <w:color w:val="B9BDB6"/>
          <w:kern w:val="0"/>
          <w:sz w:val="20"/>
          <w:szCs w:val="20"/>
          <w:lang w:eastAsia="en-IN"/>
          <w14:ligatures w14:val="none"/>
        </w:rPr>
        <w:t xml:space="preserve">&lt;Department&gt; Department </w:t>
      </w:r>
      <w:proofErr w:type="gramStart"/>
      <w:r w:rsidRPr="003869B6">
        <w:rPr>
          <w:rFonts w:ascii="inherit" w:eastAsia="Times New Roman" w:hAnsi="inherit" w:cs="Courier New"/>
          <w:color w:val="B9BDB6"/>
          <w:kern w:val="0"/>
          <w:sz w:val="20"/>
          <w:szCs w:val="20"/>
          <w:lang w:eastAsia="en-IN"/>
          <w14:ligatures w14:val="none"/>
        </w:rPr>
        <w:t>{ get</w:t>
      </w:r>
      <w:proofErr w:type="gramEnd"/>
      <w:r w:rsidRPr="003869B6">
        <w:rPr>
          <w:rFonts w:ascii="inherit" w:eastAsia="Times New Roman" w:hAnsi="inherit" w:cs="Courier New"/>
          <w:color w:val="B9BDB6"/>
          <w:kern w:val="0"/>
          <w:sz w:val="20"/>
          <w:szCs w:val="20"/>
          <w:lang w:eastAsia="en-IN"/>
          <w14:ligatures w14:val="none"/>
        </w:rPr>
        <w:t>; set; }</w:t>
      </w:r>
    </w:p>
    <w:p w14:paraId="74A5363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public </w:t>
      </w:r>
      <w:proofErr w:type="spellStart"/>
      <w:r w:rsidRPr="003869B6">
        <w:rPr>
          <w:rFonts w:ascii="inherit" w:eastAsia="Times New Roman" w:hAnsi="inherit" w:cs="Courier New"/>
          <w:color w:val="B9BDB6"/>
          <w:kern w:val="0"/>
          <w:sz w:val="20"/>
          <w:szCs w:val="20"/>
          <w:lang w:eastAsia="en-IN"/>
          <w14:ligatures w14:val="none"/>
        </w:rPr>
        <w:t>DbSet</w:t>
      </w:r>
      <w:proofErr w:type="spellEnd"/>
      <w:r w:rsidRPr="003869B6">
        <w:rPr>
          <w:rFonts w:ascii="inherit" w:eastAsia="Times New Roman" w:hAnsi="inherit" w:cs="Courier New"/>
          <w:color w:val="B9BDB6"/>
          <w:kern w:val="0"/>
          <w:sz w:val="20"/>
          <w:szCs w:val="20"/>
          <w:lang w:eastAsia="en-IN"/>
          <w14:ligatures w14:val="none"/>
        </w:rPr>
        <w:t xml:space="preserve">&lt;Employee&gt; Employee </w:t>
      </w:r>
      <w:proofErr w:type="gramStart"/>
      <w:r w:rsidRPr="003869B6">
        <w:rPr>
          <w:rFonts w:ascii="inherit" w:eastAsia="Times New Roman" w:hAnsi="inherit" w:cs="Courier New"/>
          <w:color w:val="B9BDB6"/>
          <w:kern w:val="0"/>
          <w:sz w:val="20"/>
          <w:szCs w:val="20"/>
          <w:lang w:eastAsia="en-IN"/>
          <w14:ligatures w14:val="none"/>
        </w:rPr>
        <w:t>{ get</w:t>
      </w:r>
      <w:proofErr w:type="gramEnd"/>
      <w:r w:rsidRPr="003869B6">
        <w:rPr>
          <w:rFonts w:ascii="inherit" w:eastAsia="Times New Roman" w:hAnsi="inherit" w:cs="Courier New"/>
          <w:color w:val="B9BDB6"/>
          <w:kern w:val="0"/>
          <w:sz w:val="20"/>
          <w:szCs w:val="20"/>
          <w:lang w:eastAsia="en-IN"/>
          <w14:ligatures w14:val="none"/>
        </w:rPr>
        <w:t>; set; }</w:t>
      </w:r>
    </w:p>
    <w:p w14:paraId="011E8BF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0BEC596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protected override void </w:t>
      </w:r>
      <w:proofErr w:type="spellStart"/>
      <w:proofErr w:type="gramStart"/>
      <w:r w:rsidRPr="003869B6">
        <w:rPr>
          <w:rFonts w:ascii="inherit" w:eastAsia="Times New Roman" w:hAnsi="inherit" w:cs="Courier New"/>
          <w:color w:val="B9BDB6"/>
          <w:kern w:val="0"/>
          <w:sz w:val="20"/>
          <w:szCs w:val="20"/>
          <w:lang w:eastAsia="en-IN"/>
          <w14:ligatures w14:val="none"/>
        </w:rPr>
        <w:t>OnModelCreating</w:t>
      </w:r>
      <w:proofErr w:type="spellEnd"/>
      <w:r w:rsidRPr="003869B6">
        <w:rPr>
          <w:rFonts w:ascii="inherit" w:eastAsia="Times New Roman" w:hAnsi="inherit" w:cs="Courier New"/>
          <w:color w:val="B9BDB6"/>
          <w:kern w:val="0"/>
          <w:sz w:val="20"/>
          <w:szCs w:val="20"/>
          <w:lang w:eastAsia="en-IN"/>
          <w14:ligatures w14:val="none"/>
        </w:rPr>
        <w:t>(</w:t>
      </w:r>
      <w:proofErr w:type="spellStart"/>
      <w:proofErr w:type="gramEnd"/>
      <w:r w:rsidRPr="003869B6">
        <w:rPr>
          <w:rFonts w:ascii="inherit" w:eastAsia="Times New Roman" w:hAnsi="inherit" w:cs="Courier New"/>
          <w:color w:val="B9BDB6"/>
          <w:kern w:val="0"/>
          <w:sz w:val="20"/>
          <w:szCs w:val="20"/>
          <w:lang w:eastAsia="en-IN"/>
          <w14:ligatures w14:val="none"/>
        </w:rPr>
        <w:t>ModelBuilder</w:t>
      </w:r>
      <w:proofErr w:type="spell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modelBuilder</w:t>
      </w:r>
      <w:proofErr w:type="spellEnd"/>
      <w:r w:rsidRPr="003869B6">
        <w:rPr>
          <w:rFonts w:ascii="inherit" w:eastAsia="Times New Roman" w:hAnsi="inherit" w:cs="Courier New"/>
          <w:color w:val="B9BDB6"/>
          <w:kern w:val="0"/>
          <w:sz w:val="20"/>
          <w:szCs w:val="20"/>
          <w:lang w:eastAsia="en-IN"/>
          <w14:ligatures w14:val="none"/>
        </w:rPr>
        <w:t>)</w:t>
      </w:r>
    </w:p>
    <w:p w14:paraId="052F642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621B19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55A72E1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099FC89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51DFFD4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registered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as a service in the program class with the below code.</w:t>
      </w:r>
    </w:p>
    <w:p w14:paraId="1903BF1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builder.Services.AddDbContext</w:t>
      </w:r>
      <w:proofErr w:type="spellEnd"/>
      <w:proofErr w:type="gramEnd"/>
      <w:r w:rsidRPr="003869B6">
        <w:rPr>
          <w:rFonts w:ascii="inherit" w:eastAsia="Times New Roman" w:hAnsi="inherit" w:cs="Courier New"/>
          <w:color w:val="B9BDB6"/>
          <w:kern w:val="0"/>
          <w:sz w:val="20"/>
          <w:szCs w:val="20"/>
          <w:lang w:eastAsia="en-IN"/>
          <w14:ligatures w14:val="none"/>
        </w:rPr>
        <w:t>&lt;</w:t>
      </w:r>
      <w:proofErr w:type="spellStart"/>
      <w:r w:rsidRPr="003869B6">
        <w:rPr>
          <w:rFonts w:ascii="inherit" w:eastAsia="Times New Roman" w:hAnsi="inherit" w:cs="Courier New"/>
          <w:color w:val="B9BDB6"/>
          <w:kern w:val="0"/>
          <w:sz w:val="20"/>
          <w:szCs w:val="20"/>
          <w:lang w:eastAsia="en-IN"/>
          <w14:ligatures w14:val="none"/>
        </w:rPr>
        <w:t>CompanyContext</w:t>
      </w:r>
      <w:proofErr w:type="spellEnd"/>
      <w:r w:rsidRPr="003869B6">
        <w:rPr>
          <w:rFonts w:ascii="inherit" w:eastAsia="Times New Roman" w:hAnsi="inherit" w:cs="Courier New"/>
          <w:color w:val="B9BDB6"/>
          <w:kern w:val="0"/>
          <w:sz w:val="20"/>
          <w:szCs w:val="20"/>
          <w:lang w:eastAsia="en-IN"/>
          <w14:ligatures w14:val="none"/>
        </w:rPr>
        <w:t>&gt;(options =&gt;</w:t>
      </w:r>
    </w:p>
    <w:p w14:paraId="3FC6C7B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gramStart"/>
      <w:r w:rsidRPr="003869B6">
        <w:rPr>
          <w:rFonts w:ascii="inherit" w:eastAsia="Times New Roman" w:hAnsi="inherit" w:cs="Courier New"/>
          <w:color w:val="B9BDB6"/>
          <w:kern w:val="0"/>
          <w:sz w:val="20"/>
          <w:szCs w:val="20"/>
          <w:lang w:eastAsia="en-IN"/>
          <w14:ligatures w14:val="none"/>
        </w:rPr>
        <w:t>options.UseSqlServer</w:t>
      </w:r>
      <w:proofErr w:type="gramEnd"/>
      <w:r w:rsidRPr="003869B6">
        <w:rPr>
          <w:rFonts w:ascii="inherit" w:eastAsia="Times New Roman" w:hAnsi="inherit" w:cs="Courier New"/>
          <w:color w:val="B9BDB6"/>
          <w:kern w:val="0"/>
          <w:sz w:val="20"/>
          <w:szCs w:val="20"/>
          <w:lang w:eastAsia="en-IN"/>
          <w14:ligatures w14:val="none"/>
        </w:rPr>
        <w:t>(builder.Configuration.GetConnectionString("DefaultConnection")));</w:t>
      </w:r>
    </w:p>
    <w:p w14:paraId="47E7D88C"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above code provides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with the connection string (located inside the “</w:t>
      </w:r>
      <w:proofErr w:type="spellStart"/>
      <w:proofErr w:type="gramStart"/>
      <w:r w:rsidRPr="003869B6">
        <w:rPr>
          <w:rFonts w:ascii="Lora" w:eastAsia="Times New Roman" w:hAnsi="Lora" w:cs="Times New Roman"/>
          <w:color w:val="2A2A2A"/>
          <w:kern w:val="0"/>
          <w:sz w:val="27"/>
          <w:szCs w:val="27"/>
          <w:lang w:eastAsia="en-IN"/>
          <w14:ligatures w14:val="none"/>
        </w:rPr>
        <w:t>appsettings.json</w:t>
      </w:r>
      <w:proofErr w:type="spellEnd"/>
      <w:proofErr w:type="gramEnd"/>
      <w:r w:rsidRPr="003869B6">
        <w:rPr>
          <w:rFonts w:ascii="Lora" w:eastAsia="Times New Roman" w:hAnsi="Lora" w:cs="Times New Roman"/>
          <w:color w:val="2A2A2A"/>
          <w:kern w:val="0"/>
          <w:sz w:val="27"/>
          <w:szCs w:val="27"/>
          <w:lang w:eastAsia="en-IN"/>
          <w14:ligatures w14:val="none"/>
        </w:rPr>
        <w:t xml:space="preserve">” file). It also registers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as a service. With this we can use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in our controllers through dependency injection technique. The connection string code is given below which will be different for your case.</w:t>
      </w:r>
    </w:p>
    <w:p w14:paraId="246B4761"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"https://go.ezodn.com/ads/charity/proxy?p_id=ce7a1c67-aeab-450b-66f1-e8cac85b1053&amp;d_id=122531&amp;imp_id=3176501865028536&amp;c_id=1084&amp;l_id=10016&amp;url=https%3A%2F%2Fwww.amazonconservation.org%2Ftake-action%2Fdonate%2F&amp;ffid=1&amp;co=IN"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429E29E2"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48B98E2E"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119054B4"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984D8A1" wp14:editId="587785A8">
            <wp:extent cx="135255" cy="135255"/>
            <wp:effectExtent l="0" t="0" r="0" b="0"/>
            <wp:docPr id="288" name="Picture 9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690E36A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6152DC5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ConnectionStrings</w:t>
      </w:r>
      <w:proofErr w:type="spellEnd"/>
      <w:r w:rsidRPr="003869B6">
        <w:rPr>
          <w:rFonts w:ascii="inherit" w:eastAsia="Times New Roman" w:hAnsi="inherit" w:cs="Courier New"/>
          <w:color w:val="B9BDB6"/>
          <w:kern w:val="0"/>
          <w:sz w:val="20"/>
          <w:szCs w:val="20"/>
          <w:lang w:eastAsia="en-IN"/>
          <w14:ligatures w14:val="none"/>
        </w:rPr>
        <w:t>": {</w:t>
      </w:r>
    </w:p>
    <w:p w14:paraId="42DCAAC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DefaultConnection</w:t>
      </w:r>
      <w:proofErr w:type="spellEnd"/>
      <w:r w:rsidRPr="003869B6">
        <w:rPr>
          <w:rFonts w:ascii="inherit" w:eastAsia="Times New Roman" w:hAnsi="inherit" w:cs="Courier New"/>
          <w:color w:val="B9BDB6"/>
          <w:kern w:val="0"/>
          <w:sz w:val="20"/>
          <w:szCs w:val="20"/>
          <w:lang w:eastAsia="en-IN"/>
          <w14:ligatures w14:val="none"/>
        </w:rPr>
        <w:t>": "Data Source=(</w:t>
      </w:r>
      <w:proofErr w:type="spellStart"/>
      <w:r w:rsidRPr="003869B6">
        <w:rPr>
          <w:rFonts w:ascii="inherit" w:eastAsia="Times New Roman" w:hAnsi="inherit" w:cs="Courier New"/>
          <w:color w:val="B9BDB6"/>
          <w:kern w:val="0"/>
          <w:sz w:val="20"/>
          <w:szCs w:val="20"/>
          <w:lang w:eastAsia="en-IN"/>
          <w14:ligatures w14:val="none"/>
        </w:rPr>
        <w:t>localdb</w:t>
      </w:r>
      <w:proofErr w:type="spellEnd"/>
      <w:r w:rsidRPr="003869B6">
        <w:rPr>
          <w:rFonts w:ascii="inherit" w:eastAsia="Times New Roman" w:hAnsi="inherit" w:cs="Courier New"/>
          <w:color w:val="B9BDB6"/>
          <w:kern w:val="0"/>
          <w:sz w:val="20"/>
          <w:szCs w:val="20"/>
          <w:lang w:eastAsia="en-IN"/>
          <w14:ligatures w14:val="none"/>
        </w:rPr>
        <w:t>)</w:t>
      </w:r>
      <w:proofErr w:type="gramStart"/>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MSSQLLocalDB;Initial</w:t>
      </w:r>
      <w:proofErr w:type="spellEnd"/>
      <w:proofErr w:type="gram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Catalog</w:t>
      </w:r>
      <w:proofErr w:type="spell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Company;Integrated</w:t>
      </w:r>
      <w:proofErr w:type="spellEnd"/>
      <w:r w:rsidRPr="003869B6">
        <w:rPr>
          <w:rFonts w:ascii="inherit" w:eastAsia="Times New Roman" w:hAnsi="inherit" w:cs="Courier New"/>
          <w:color w:val="B9BDB6"/>
          <w:kern w:val="0"/>
          <w:sz w:val="20"/>
          <w:szCs w:val="20"/>
          <w:lang w:eastAsia="en-IN"/>
          <w14:ligatures w14:val="none"/>
        </w:rPr>
        <w:t xml:space="preserve"> Security=</w:t>
      </w:r>
      <w:proofErr w:type="spellStart"/>
      <w:r w:rsidRPr="003869B6">
        <w:rPr>
          <w:rFonts w:ascii="inherit" w:eastAsia="Times New Roman" w:hAnsi="inherit" w:cs="Courier New"/>
          <w:color w:val="B9BDB6"/>
          <w:kern w:val="0"/>
          <w:sz w:val="20"/>
          <w:szCs w:val="20"/>
          <w:lang w:eastAsia="en-IN"/>
          <w14:ligatures w14:val="none"/>
        </w:rPr>
        <w:t>True;Connect</w:t>
      </w:r>
      <w:proofErr w:type="spellEnd"/>
      <w:r w:rsidRPr="003869B6">
        <w:rPr>
          <w:rFonts w:ascii="inherit" w:eastAsia="Times New Roman" w:hAnsi="inherit" w:cs="Courier New"/>
          <w:color w:val="B9BDB6"/>
          <w:kern w:val="0"/>
          <w:sz w:val="20"/>
          <w:szCs w:val="20"/>
          <w:lang w:eastAsia="en-IN"/>
          <w14:ligatures w14:val="none"/>
        </w:rPr>
        <w:t xml:space="preserve"> Timeout=30;Encrypt=False;TrustServerCertificate=False;ApplicationIntent=ReadWrite;MultiSubnetFailover=False"</w:t>
      </w:r>
    </w:p>
    <w:p w14:paraId="268FBF8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73B44D5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67085A5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We explained how to create database context and register it as a service so that it can be used through dependency injection in the article </w:t>
      </w:r>
      <w:proofErr w:type="spellStart"/>
      <w:r w:rsidRPr="003869B6">
        <w:rPr>
          <w:rFonts w:ascii="Lora" w:eastAsia="Times New Roman" w:hAnsi="Lora" w:cs="Times New Roman"/>
          <w:color w:val="2A2A2A"/>
          <w:kern w:val="0"/>
          <w:sz w:val="27"/>
          <w:szCs w:val="27"/>
          <w:lang w:eastAsia="en-IN"/>
          <w14:ligatures w14:val="none"/>
        </w:rPr>
        <w:fldChar w:fldCharType="begin"/>
      </w:r>
      <w:r w:rsidRPr="003869B6">
        <w:rPr>
          <w:rFonts w:ascii="Lora" w:eastAsia="Times New Roman" w:hAnsi="Lora" w:cs="Times New Roman"/>
          <w:color w:val="2A2A2A"/>
          <w:kern w:val="0"/>
          <w:sz w:val="27"/>
          <w:szCs w:val="27"/>
          <w:lang w:eastAsia="en-IN"/>
          <w14:ligatures w14:val="none"/>
        </w:rPr>
        <w:instrText>HYPERLINK "https://www.yogihosting.com/dbcontext-entity-framework-core/"</w:instrText>
      </w:r>
      <w:r w:rsidRPr="003869B6">
        <w:rPr>
          <w:rFonts w:ascii="Lora" w:eastAsia="Times New Roman" w:hAnsi="Lora" w:cs="Times New Roman"/>
          <w:color w:val="2A2A2A"/>
          <w:kern w:val="0"/>
          <w:sz w:val="27"/>
          <w:szCs w:val="27"/>
          <w:lang w:eastAsia="en-IN"/>
          <w14:ligatures w14:val="none"/>
        </w:rPr>
      </w:r>
      <w:r w:rsidRPr="003869B6">
        <w:rPr>
          <w:rFonts w:ascii="Lora" w:eastAsia="Times New Roman" w:hAnsi="Lora" w:cs="Times New Roman"/>
          <w:color w:val="2A2A2A"/>
          <w:kern w:val="0"/>
          <w:sz w:val="27"/>
          <w:szCs w:val="27"/>
          <w:lang w:eastAsia="en-IN"/>
          <w14:ligatures w14:val="none"/>
        </w:rPr>
        <w:fldChar w:fldCharType="separate"/>
      </w:r>
      <w:r w:rsidRPr="003869B6">
        <w:rPr>
          <w:rFonts w:ascii="Lora" w:eastAsia="Times New Roman" w:hAnsi="Lora" w:cs="Times New Roman"/>
          <w:color w:val="C72730"/>
          <w:kern w:val="0"/>
          <w:sz w:val="27"/>
          <w:szCs w:val="27"/>
          <w:u w:val="single"/>
          <w:lang w:eastAsia="en-IN"/>
          <w14:ligatures w14:val="none"/>
        </w:rPr>
        <w:t>DbContext</w:t>
      </w:r>
      <w:proofErr w:type="spellEnd"/>
      <w:r w:rsidRPr="003869B6">
        <w:rPr>
          <w:rFonts w:ascii="Lora" w:eastAsia="Times New Roman" w:hAnsi="Lora" w:cs="Times New Roman"/>
          <w:color w:val="C72730"/>
          <w:kern w:val="0"/>
          <w:sz w:val="27"/>
          <w:szCs w:val="27"/>
          <w:u w:val="single"/>
          <w:lang w:eastAsia="en-IN"/>
          <w14:ligatures w14:val="none"/>
        </w:rPr>
        <w:t xml:space="preserve"> Class in Entity Framework Core</w:t>
      </w:r>
      <w:r w:rsidRPr="003869B6">
        <w:rPr>
          <w:rFonts w:ascii="Lora" w:eastAsia="Times New Roman" w:hAnsi="Lora" w:cs="Times New Roman"/>
          <w:color w:val="2A2A2A"/>
          <w:kern w:val="0"/>
          <w:sz w:val="27"/>
          <w:szCs w:val="27"/>
          <w:lang w:eastAsia="en-IN"/>
          <w14:ligatures w14:val="none"/>
        </w:rPr>
        <w:fldChar w:fldCharType="end"/>
      </w:r>
      <w:r w:rsidRPr="003869B6">
        <w:rPr>
          <w:rFonts w:ascii="Lora" w:eastAsia="Times New Roman" w:hAnsi="Lora" w:cs="Times New Roman"/>
          <w:color w:val="2A2A2A"/>
          <w:kern w:val="0"/>
          <w:sz w:val="27"/>
          <w:szCs w:val="27"/>
          <w:lang w:eastAsia="en-IN"/>
          <w14:ligatures w14:val="none"/>
        </w:rPr>
        <w:t>, so do check it.</w:t>
      </w:r>
    </w:p>
    <w:p w14:paraId="467DF9E5"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Insert/Create a Single Record on the Database</w:t>
      </w:r>
    </w:p>
    <w:p w14:paraId="69E8949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First let me show how to Insert a single record on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table. The below code does this work.</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454BDBA8" w14:textId="77777777" w:rsidTr="003869B6">
        <w:tc>
          <w:tcPr>
            <w:tcW w:w="6" w:type="dxa"/>
            <w:tcBorders>
              <w:top w:val="nil"/>
              <w:left w:val="nil"/>
              <w:bottom w:val="nil"/>
              <w:right w:val="nil"/>
            </w:tcBorders>
            <w:vAlign w:val="bottom"/>
            <w:hideMark/>
          </w:tcPr>
          <w:p w14:paraId="1A98585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182D1E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72BAACB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7E8175C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478FFFE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7A58113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1F99207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07FDCD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447C28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"Designing"</w:t>
            </w:r>
          </w:p>
          <w:p w14:paraId="5FFE852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246969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context.Entry</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(dept).State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EntityState.Added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90BD08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0A36853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have created a new </w:t>
      </w:r>
      <w:r w:rsidRPr="003869B6">
        <w:rPr>
          <w:rFonts w:ascii="Lora" w:eastAsia="Times New Roman" w:hAnsi="Lora" w:cs="Times New Roman"/>
          <w:color w:val="2A2A2A"/>
          <w:kern w:val="0"/>
          <w:sz w:val="27"/>
          <w:szCs w:val="27"/>
          <w:shd w:val="clear" w:color="auto" w:fill="D9FCF1"/>
          <w:lang w:eastAsia="en-IN"/>
          <w14:ligatures w14:val="none"/>
        </w:rPr>
        <w:t>Designing</w:t>
      </w:r>
      <w:r w:rsidRPr="003869B6">
        <w:rPr>
          <w:rFonts w:ascii="Lora" w:eastAsia="Times New Roman" w:hAnsi="Lora" w:cs="Times New Roman"/>
          <w:color w:val="2A2A2A"/>
          <w:kern w:val="0"/>
          <w:sz w:val="27"/>
          <w:szCs w:val="27"/>
          <w:lang w:eastAsia="en-IN"/>
          <w14:ligatures w14:val="none"/>
        </w:rPr>
        <w:t> object of the Department class and set its </w:t>
      </w:r>
      <w:proofErr w:type="spellStart"/>
      <w:r w:rsidRPr="003869B6">
        <w:rPr>
          <w:rFonts w:ascii="Lora" w:eastAsia="Times New Roman" w:hAnsi="Lora" w:cs="Times New Roman"/>
          <w:color w:val="2A2A2A"/>
          <w:kern w:val="0"/>
          <w:sz w:val="27"/>
          <w:szCs w:val="27"/>
          <w:shd w:val="clear" w:color="auto" w:fill="D9FCF1"/>
          <w:lang w:eastAsia="en-IN"/>
          <w14:ligatures w14:val="none"/>
        </w:rPr>
        <w:t>EntityState</w:t>
      </w:r>
      <w:proofErr w:type="spellEnd"/>
      <w:r w:rsidRPr="003869B6">
        <w:rPr>
          <w:rFonts w:ascii="Lora" w:eastAsia="Times New Roman" w:hAnsi="Lora" w:cs="Times New Roman"/>
          <w:color w:val="2A2A2A"/>
          <w:kern w:val="0"/>
          <w:sz w:val="27"/>
          <w:szCs w:val="27"/>
          <w:lang w:eastAsia="en-IN"/>
          <w14:ligatures w14:val="none"/>
        </w:rPr>
        <w:t> to Added. When the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DbContext.SaveChanges</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is called this new record is inserted on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table by Entity Framework Core.</w:t>
      </w:r>
    </w:p>
    <w:p w14:paraId="68A23A64"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"https://go.ezodn.com/ads/charity/proxy?p_id=ce7a1c67-aeab-450b-66f1-e8cac85b1053&amp;d_id=122531&amp;imp_id=7498895657082033&amp;c_id=1084&amp;l_id=10016&amp;url=https%3A%2F%2Fwww.amazonconservation.org%2Ftake-action%2Fdonate%2F&amp;ffid=1&amp;co=IN"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32A7083D"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4CF3D3F1"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41169ED7"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7C4F70D1" wp14:editId="0EA80C9F">
            <wp:extent cx="135255" cy="135255"/>
            <wp:effectExtent l="0" t="0" r="0" b="0"/>
            <wp:docPr id="289" name="Picture 9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3869B6">
        <w:rPr>
          <w:rFonts w:ascii="Lora" w:eastAsia="Times New Roman" w:hAnsi="Lora" w:cs="Times New Roman"/>
          <w:color w:val="2A2A2A"/>
          <w:kern w:val="0"/>
          <w:sz w:val="27"/>
          <w:szCs w:val="27"/>
          <w:lang w:eastAsia="en-IN"/>
          <w14:ligatures w14:val="none"/>
        </w:rPr>
        <w:t>The variable “context” is the object of database context class which is provided to the controller by dependency injection technique. See the below code where we have shown this.</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41EAA541" w14:textId="77777777" w:rsidTr="003869B6">
        <w:tc>
          <w:tcPr>
            <w:tcW w:w="6" w:type="dxa"/>
            <w:tcBorders>
              <w:top w:val="nil"/>
              <w:left w:val="nil"/>
              <w:bottom w:val="nil"/>
              <w:right w:val="nil"/>
            </w:tcBorders>
            <w:vAlign w:val="bottom"/>
            <w:hideMark/>
          </w:tcPr>
          <w:p w14:paraId="1BD8733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59C938B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179254C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w:t>
            </w:r>
          </w:p>
          <w:p w14:paraId="63CAE68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4</w:t>
            </w:r>
          </w:p>
          <w:p w14:paraId="79FB9905"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5</w:t>
            </w:r>
          </w:p>
          <w:p w14:paraId="442A40F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6</w:t>
            </w:r>
          </w:p>
          <w:p w14:paraId="240A1539"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7</w:t>
            </w:r>
          </w:p>
          <w:p w14:paraId="31DD03F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6EE404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7D23941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58F5231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4F4F7F5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37D44A7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6638F99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32CAF6B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2F675F1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16</w:t>
            </w:r>
          </w:p>
          <w:p w14:paraId="2BB7A6F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3F8CE84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1BB805D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7DC51AB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0D9DCF5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A2925AF"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179790E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2C9FB2B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598999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4A48C750"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65132E4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2BE2B74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 action methods creating record</w:t>
            </w:r>
          </w:p>
          <w:p w14:paraId="339CF63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79E0E9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5A1BD2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8E31B6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B9FE15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"Designing"</w:t>
            </w:r>
          </w:p>
          <w:p w14:paraId="5F95928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823853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context.Entry</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(dept).State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EntityState.Added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5BB251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78BACF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4775AF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61D2866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Check the below image where we have shown the newly created record on the database.</w:t>
      </w:r>
    </w:p>
    <w:p w14:paraId="647BFF4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FF8EBA1" wp14:editId="6B745E58">
                <wp:extent cx="304800" cy="304800"/>
                <wp:effectExtent l="0" t="0" r="0" b="0"/>
                <wp:docPr id="546920219" name="AutoShape 290" descr="entity framework core create rec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520EE" id="AutoShape 290" o:spid="_x0000_s1026" alt="entity framework core create record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FE28E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There is also a shorter way to insert a record. The below code will do the same thing.</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7FE08EBA" w14:textId="77777777" w:rsidTr="003869B6">
        <w:tc>
          <w:tcPr>
            <w:tcW w:w="6" w:type="dxa"/>
            <w:tcBorders>
              <w:top w:val="nil"/>
              <w:left w:val="nil"/>
              <w:bottom w:val="nil"/>
              <w:right w:val="nil"/>
            </w:tcBorders>
            <w:vAlign w:val="bottom"/>
            <w:hideMark/>
          </w:tcPr>
          <w:p w14:paraId="4874106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7A5AA7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198869E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154576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3BA9EE0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011C38D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32BD44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21F8FB4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7CBA00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09C7F41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"Designing"</w:t>
            </w:r>
          </w:p>
          <w:p w14:paraId="56EC04F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786BC0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6E7A1D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context.Add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3F38C4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64D0706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Note that we don’t have to explicitly set the </w:t>
      </w:r>
      <w:proofErr w:type="spellStart"/>
      <w:r w:rsidRPr="003869B6">
        <w:rPr>
          <w:rFonts w:ascii="Lora" w:eastAsia="Times New Roman" w:hAnsi="Lora" w:cs="Times New Roman"/>
          <w:color w:val="2A2A2A"/>
          <w:kern w:val="0"/>
          <w:sz w:val="27"/>
          <w:szCs w:val="27"/>
          <w:lang w:eastAsia="en-IN"/>
          <w14:ligatures w14:val="none"/>
        </w:rPr>
        <w:t>EntityState</w:t>
      </w:r>
      <w:proofErr w:type="spellEnd"/>
      <w:r w:rsidRPr="003869B6">
        <w:rPr>
          <w:rFonts w:ascii="Lora" w:eastAsia="Times New Roman" w:hAnsi="Lora" w:cs="Times New Roman"/>
          <w:color w:val="2A2A2A"/>
          <w:kern w:val="0"/>
          <w:sz w:val="27"/>
          <w:szCs w:val="27"/>
          <w:lang w:eastAsia="en-IN"/>
          <w14:ligatures w14:val="none"/>
        </w:rPr>
        <w:t xml:space="preserve"> to Added, as this is done by EF Core by </w:t>
      </w:r>
      <w:proofErr w:type="spellStart"/>
      <w:proofErr w:type="gramStart"/>
      <w:r w:rsidRPr="003869B6">
        <w:rPr>
          <w:rFonts w:ascii="Lora" w:eastAsia="Times New Roman" w:hAnsi="Lora" w:cs="Times New Roman"/>
          <w:color w:val="2A2A2A"/>
          <w:kern w:val="0"/>
          <w:sz w:val="27"/>
          <w:szCs w:val="27"/>
          <w:lang w:eastAsia="en-IN"/>
          <w14:ligatures w14:val="none"/>
        </w:rPr>
        <w:t>it’s</w:t>
      </w:r>
      <w:proofErr w:type="spellEnd"/>
      <w:proofErr w:type="gramEnd"/>
      <w:r w:rsidRPr="003869B6">
        <w:rPr>
          <w:rFonts w:ascii="Lora" w:eastAsia="Times New Roman" w:hAnsi="Lora" w:cs="Times New Roman"/>
          <w:color w:val="2A2A2A"/>
          <w:kern w:val="0"/>
          <w:sz w:val="27"/>
          <w:szCs w:val="27"/>
          <w:lang w:eastAsia="en-IN"/>
          <w14:ligatures w14:val="none"/>
        </w:rPr>
        <w:t xml:space="preserve"> own.</w:t>
      </w:r>
    </w:p>
    <w:p w14:paraId="2B7407FD"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Asynchronous code with “</w:t>
      </w:r>
      <w:proofErr w:type="spellStart"/>
      <w:proofErr w:type="gramStart"/>
      <w:r w:rsidRPr="003869B6">
        <w:rPr>
          <w:rFonts w:ascii="Lora" w:eastAsia="Times New Roman" w:hAnsi="Lora" w:cs="Times New Roman"/>
          <w:color w:val="FFFFFF"/>
          <w:kern w:val="0"/>
          <w:sz w:val="27"/>
          <w:szCs w:val="27"/>
          <w:lang w:eastAsia="en-IN"/>
          <w14:ligatures w14:val="none"/>
        </w:rPr>
        <w:t>SaveChangesAsync</w:t>
      </w:r>
      <w:proofErr w:type="spellEnd"/>
      <w:r w:rsidRPr="003869B6">
        <w:rPr>
          <w:rFonts w:ascii="Lora" w:eastAsia="Times New Roman" w:hAnsi="Lora" w:cs="Times New Roman"/>
          <w:color w:val="FFFFFF"/>
          <w:kern w:val="0"/>
          <w:sz w:val="27"/>
          <w:szCs w:val="27"/>
          <w:lang w:eastAsia="en-IN"/>
          <w14:ligatures w14:val="none"/>
        </w:rPr>
        <w:t>(</w:t>
      </w:r>
      <w:proofErr w:type="gramEnd"/>
      <w:r w:rsidRPr="003869B6">
        <w:rPr>
          <w:rFonts w:ascii="Lora" w:eastAsia="Times New Roman" w:hAnsi="Lora" w:cs="Times New Roman"/>
          <w:color w:val="FFFFFF"/>
          <w:kern w:val="0"/>
          <w:sz w:val="27"/>
          <w:szCs w:val="27"/>
          <w:lang w:eastAsia="en-IN"/>
          <w14:ligatures w14:val="none"/>
        </w:rPr>
        <w:t>)” method</w:t>
      </w:r>
    </w:p>
    <w:p w14:paraId="1D634B1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SaveChanges</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which we used earlier is a </w:t>
      </w:r>
      <w:r w:rsidRPr="003869B6">
        <w:rPr>
          <w:rFonts w:ascii="Lora" w:eastAsia="Times New Roman" w:hAnsi="Lora" w:cs="Times New Roman"/>
          <w:color w:val="2A2A2A"/>
          <w:kern w:val="0"/>
          <w:sz w:val="27"/>
          <w:szCs w:val="27"/>
          <w:u w:val="single"/>
          <w:lang w:eastAsia="en-IN"/>
          <w14:ligatures w14:val="none"/>
        </w:rPr>
        <w:t>synchronous method</w:t>
      </w:r>
      <w:r w:rsidRPr="003869B6">
        <w:rPr>
          <w:rFonts w:ascii="Lora" w:eastAsia="Times New Roman" w:hAnsi="Lora" w:cs="Times New Roman"/>
          <w:color w:val="2A2A2A"/>
          <w:kern w:val="0"/>
          <w:sz w:val="27"/>
          <w:szCs w:val="27"/>
          <w:lang w:eastAsia="en-IN"/>
          <w14:ligatures w14:val="none"/>
        </w:rPr>
        <w:t>. We can instead use the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SaveChangesAsync</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which is an </w:t>
      </w:r>
      <w:r w:rsidRPr="003869B6">
        <w:rPr>
          <w:rFonts w:ascii="Lora" w:eastAsia="Times New Roman" w:hAnsi="Lora" w:cs="Times New Roman"/>
          <w:b/>
          <w:bCs/>
          <w:color w:val="2A2A2A"/>
          <w:kern w:val="0"/>
          <w:sz w:val="27"/>
          <w:szCs w:val="27"/>
          <w:lang w:eastAsia="en-IN"/>
          <w14:ligatures w14:val="none"/>
        </w:rPr>
        <w:t>asynchronous method</w:t>
      </w:r>
      <w:r w:rsidRPr="003869B6">
        <w:rPr>
          <w:rFonts w:ascii="Lora" w:eastAsia="Times New Roman" w:hAnsi="Lora" w:cs="Times New Roman"/>
          <w:color w:val="2A2A2A"/>
          <w:kern w:val="0"/>
          <w:sz w:val="27"/>
          <w:szCs w:val="27"/>
          <w:lang w:eastAsia="en-IN"/>
          <w14:ligatures w14:val="none"/>
        </w:rPr>
        <w:t xml:space="preserve">. Asynchronous methods make use of threading and enables server resources to be used more efficiently.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our codes handles more traffic without delays.</w:t>
      </w:r>
    </w:p>
    <w:p w14:paraId="054413C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below code does the record creation in the database in </w:t>
      </w:r>
      <w:r w:rsidRPr="003869B6">
        <w:rPr>
          <w:rFonts w:ascii="Lora" w:eastAsia="Times New Roman" w:hAnsi="Lora" w:cs="Times New Roman"/>
          <w:b/>
          <w:bCs/>
          <w:color w:val="2A2A2A"/>
          <w:kern w:val="0"/>
          <w:sz w:val="27"/>
          <w:szCs w:val="27"/>
          <w:lang w:eastAsia="en-IN"/>
          <w14:ligatures w14:val="none"/>
        </w:rPr>
        <w:t>Asynchronous</w:t>
      </w:r>
      <w:r w:rsidRPr="003869B6">
        <w:rPr>
          <w:rFonts w:ascii="Lora" w:eastAsia="Times New Roman" w:hAnsi="Lora" w:cs="Times New Roman"/>
          <w:color w:val="2A2A2A"/>
          <w:kern w:val="0"/>
          <w:sz w:val="27"/>
          <w:szCs w:val="27"/>
          <w:lang w:eastAsia="en-IN"/>
          <w14:ligatures w14:val="none"/>
        </w:rPr>
        <w:t> way.</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13929CF1" w14:textId="77777777" w:rsidTr="003869B6">
        <w:tc>
          <w:tcPr>
            <w:tcW w:w="6" w:type="dxa"/>
            <w:tcBorders>
              <w:top w:val="nil"/>
              <w:left w:val="nil"/>
              <w:bottom w:val="nil"/>
              <w:right w:val="nil"/>
            </w:tcBorders>
            <w:vAlign w:val="bottom"/>
            <w:hideMark/>
          </w:tcPr>
          <w:p w14:paraId="1FB6DCF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45486B6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64DA05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6B0E0E5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1548F1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2A62C9E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2AE94F1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538BA52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F4ACE4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3D8A48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"Designing"</w:t>
            </w:r>
          </w:p>
          <w:p w14:paraId="092DB3D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9598AF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B35C8C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context.Add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19635A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A9B79E0"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 xml:space="preserve">Web API </w:t>
      </w:r>
      <w:proofErr w:type="gramStart"/>
      <w:r w:rsidRPr="003869B6">
        <w:rPr>
          <w:rFonts w:ascii="Lora" w:eastAsia="Times New Roman" w:hAnsi="Lora" w:cs="Times New Roman"/>
          <w:color w:val="0288D1"/>
          <w:kern w:val="0"/>
          <w:sz w:val="27"/>
          <w:szCs w:val="27"/>
          <w:lang w:eastAsia="en-IN"/>
          <w14:ligatures w14:val="none"/>
        </w:rPr>
        <w:t>Tutorial :</w:t>
      </w:r>
      <w:proofErr w:type="gramEnd"/>
      <w:r w:rsidRPr="003869B6">
        <w:rPr>
          <w:rFonts w:ascii="Lora" w:eastAsia="Times New Roman" w:hAnsi="Lora" w:cs="Times New Roman"/>
          <w:color w:val="0288D1"/>
          <w:kern w:val="0"/>
          <w:sz w:val="27"/>
          <w:szCs w:val="27"/>
          <w:lang w:eastAsia="en-IN"/>
          <w14:ligatures w14:val="none"/>
        </w:rPr>
        <w:t> </w:t>
      </w:r>
      <w:hyperlink r:id="rId97" w:history="1">
        <w:r w:rsidRPr="003869B6">
          <w:rPr>
            <w:rFonts w:ascii="Lora" w:eastAsia="Times New Roman" w:hAnsi="Lora" w:cs="Times New Roman"/>
            <w:color w:val="C72730"/>
            <w:kern w:val="0"/>
            <w:sz w:val="27"/>
            <w:szCs w:val="27"/>
            <w:u w:val="single"/>
            <w:lang w:eastAsia="en-IN"/>
            <w14:ligatures w14:val="none"/>
          </w:rPr>
          <w:t>How to call Web API from JavaScript</w:t>
        </w:r>
      </w:hyperlink>
    </w:p>
    <w:p w14:paraId="399F8CA6"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proofErr w:type="spellStart"/>
      <w:r w:rsidRPr="003869B6">
        <w:rPr>
          <w:rFonts w:ascii="Lora" w:eastAsia="Times New Roman" w:hAnsi="Lora" w:cs="Times New Roman"/>
          <w:color w:val="2A2A2A"/>
          <w:kern w:val="0"/>
          <w:sz w:val="33"/>
          <w:szCs w:val="33"/>
          <w:lang w:eastAsia="en-IN"/>
          <w14:ligatures w14:val="none"/>
        </w:rPr>
        <w:lastRenderedPageBreak/>
        <w:t>TryUpdateModelAsync</w:t>
      </w:r>
      <w:proofErr w:type="spellEnd"/>
    </w:p>
    <w:p w14:paraId="38E382F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best manner to create records and at the same time prevent </w:t>
      </w:r>
      <w:proofErr w:type="spellStart"/>
      <w:r w:rsidRPr="003869B6">
        <w:rPr>
          <w:rFonts w:ascii="Lora" w:eastAsia="Times New Roman" w:hAnsi="Lora" w:cs="Times New Roman"/>
          <w:color w:val="2A2A2A"/>
          <w:kern w:val="0"/>
          <w:sz w:val="27"/>
          <w:szCs w:val="27"/>
          <w:lang w:eastAsia="en-IN"/>
          <w14:ligatures w14:val="none"/>
        </w:rPr>
        <w:t>overposting</w:t>
      </w:r>
      <w:proofErr w:type="spellEnd"/>
      <w:r w:rsidRPr="003869B6">
        <w:rPr>
          <w:rFonts w:ascii="Lora" w:eastAsia="Times New Roman" w:hAnsi="Lora" w:cs="Times New Roman"/>
          <w:color w:val="2A2A2A"/>
          <w:kern w:val="0"/>
          <w:sz w:val="27"/>
          <w:szCs w:val="27"/>
          <w:lang w:eastAsia="en-IN"/>
          <w14:ligatures w14:val="none"/>
        </w:rPr>
        <w:t xml:space="preserve"> by malicious users is </w:t>
      </w:r>
      <w:proofErr w:type="gramStart"/>
      <w:r w:rsidRPr="003869B6">
        <w:rPr>
          <w:rFonts w:ascii="Lora" w:eastAsia="Times New Roman" w:hAnsi="Lora" w:cs="Times New Roman"/>
          <w:color w:val="2A2A2A"/>
          <w:kern w:val="0"/>
          <w:sz w:val="27"/>
          <w:szCs w:val="27"/>
          <w:lang w:eastAsia="en-IN"/>
          <w14:ligatures w14:val="none"/>
        </w:rPr>
        <w:t>by the use of</w:t>
      </w:r>
      <w:proofErr w:type="gramEnd"/>
      <w:r w:rsidRPr="003869B6">
        <w:rPr>
          <w:rFonts w:ascii="Lora" w:eastAsia="Times New Roman" w:hAnsi="Lora" w:cs="Times New Roman"/>
          <w:color w:val="2A2A2A"/>
          <w:kern w:val="0"/>
          <w:sz w:val="27"/>
          <w:szCs w:val="27"/>
          <w:lang w:eastAsia="en-IN"/>
          <w14:ligatures w14:val="none"/>
        </w:rPr>
        <w:t> </w:t>
      </w:r>
      <w:proofErr w:type="spellStart"/>
      <w:r w:rsidRPr="003869B6">
        <w:rPr>
          <w:rFonts w:ascii="Lora" w:eastAsia="Times New Roman" w:hAnsi="Lora" w:cs="Times New Roman"/>
          <w:b/>
          <w:bCs/>
          <w:color w:val="2A2A2A"/>
          <w:kern w:val="0"/>
          <w:sz w:val="27"/>
          <w:szCs w:val="27"/>
          <w:lang w:eastAsia="en-IN"/>
          <w14:ligatures w14:val="none"/>
        </w:rPr>
        <w:t>TryUpdateModelAsync</w:t>
      </w:r>
      <w:proofErr w:type="spellEnd"/>
      <w:r w:rsidRPr="003869B6">
        <w:rPr>
          <w:rFonts w:ascii="Lora" w:eastAsia="Times New Roman" w:hAnsi="Lora" w:cs="Times New Roman"/>
          <w:color w:val="2A2A2A"/>
          <w:kern w:val="0"/>
          <w:sz w:val="27"/>
          <w:szCs w:val="27"/>
          <w:lang w:eastAsia="en-IN"/>
          <w14:ligatures w14:val="none"/>
        </w:rPr>
        <w:t xml:space="preserve"> method. Here, from the model, we can extract only those field values that we need to insert to our database. The remaining fields that are not needed are left out. A malicious user adds values to these fields through tools like fiddler or through JavaScript. But as we are filtering them therefore there is no </w:t>
      </w:r>
      <w:proofErr w:type="gramStart"/>
      <w:r w:rsidRPr="003869B6">
        <w:rPr>
          <w:rFonts w:ascii="Lora" w:eastAsia="Times New Roman" w:hAnsi="Lora" w:cs="Times New Roman"/>
          <w:color w:val="2A2A2A"/>
          <w:kern w:val="0"/>
          <w:sz w:val="27"/>
          <w:szCs w:val="27"/>
          <w:lang w:eastAsia="en-IN"/>
          <w14:ligatures w14:val="none"/>
        </w:rPr>
        <w:t>chance</w:t>
      </w:r>
      <w:proofErr w:type="gramEnd"/>
      <w:r w:rsidRPr="003869B6">
        <w:rPr>
          <w:rFonts w:ascii="Lora" w:eastAsia="Times New Roman" w:hAnsi="Lora" w:cs="Times New Roman"/>
          <w:color w:val="2A2A2A"/>
          <w:kern w:val="0"/>
          <w:sz w:val="27"/>
          <w:szCs w:val="27"/>
          <w:lang w:eastAsia="en-IN"/>
          <w14:ligatures w14:val="none"/>
        </w:rPr>
        <w:t xml:space="preserve"> they are making way to our database.</w:t>
      </w:r>
    </w:p>
    <w:p w14:paraId="0B23FC3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below code is adding a new employee record by </w:t>
      </w:r>
      <w:proofErr w:type="spellStart"/>
      <w:r w:rsidRPr="003869B6">
        <w:rPr>
          <w:rFonts w:ascii="Lora" w:eastAsia="Times New Roman" w:hAnsi="Lora" w:cs="Times New Roman"/>
          <w:color w:val="2A2A2A"/>
          <w:kern w:val="0"/>
          <w:sz w:val="27"/>
          <w:szCs w:val="27"/>
          <w:lang w:eastAsia="en-IN"/>
          <w14:ligatures w14:val="none"/>
        </w:rPr>
        <w:t>TryUpdateModelAsync</w:t>
      </w:r>
      <w:proofErr w:type="spellEnd"/>
      <w:r w:rsidRPr="003869B6">
        <w:rPr>
          <w:rFonts w:ascii="Lora" w:eastAsia="Times New Roman" w:hAnsi="Lora" w:cs="Times New Roman"/>
          <w:color w:val="2A2A2A"/>
          <w:kern w:val="0"/>
          <w:sz w:val="27"/>
          <w:szCs w:val="27"/>
          <w:lang w:eastAsia="en-IN"/>
          <w14:ligatures w14:val="none"/>
        </w:rPr>
        <w:t xml:space="preserve"> method. We created an empty employee object first, and then added the Name, </w:t>
      </w:r>
      <w:proofErr w:type="spellStart"/>
      <w:r w:rsidRPr="003869B6">
        <w:rPr>
          <w:rFonts w:ascii="Lora" w:eastAsia="Times New Roman" w:hAnsi="Lora" w:cs="Times New Roman"/>
          <w:color w:val="2A2A2A"/>
          <w:kern w:val="0"/>
          <w:sz w:val="27"/>
          <w:szCs w:val="27"/>
          <w:lang w:eastAsia="en-IN"/>
          <w14:ligatures w14:val="none"/>
        </w:rPr>
        <w:t>DepartmentId</w:t>
      </w:r>
      <w:proofErr w:type="spellEnd"/>
      <w:r w:rsidRPr="003869B6">
        <w:rPr>
          <w:rFonts w:ascii="Lora" w:eastAsia="Times New Roman" w:hAnsi="Lora" w:cs="Times New Roman"/>
          <w:color w:val="2A2A2A"/>
          <w:kern w:val="0"/>
          <w:sz w:val="27"/>
          <w:szCs w:val="27"/>
          <w:lang w:eastAsia="en-IN"/>
          <w14:ligatures w14:val="none"/>
        </w:rPr>
        <w:t xml:space="preserve"> and Designation field values to it through lambda expression. These values are provided through Model Binding. This means the code is extracting only these 3 values from the Model and inserting it to the database. Other fields are totally ignored.</w:t>
      </w:r>
    </w:p>
    <w:p w14:paraId="7E8FDCE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 xml:space="preserve"> = new </w:t>
      </w:r>
      <w:proofErr w:type="gramStart"/>
      <w:r w:rsidRPr="003869B6">
        <w:rPr>
          <w:rFonts w:ascii="inherit" w:eastAsia="Times New Roman" w:hAnsi="inherit" w:cs="Courier New"/>
          <w:color w:val="B9BDB6"/>
          <w:kern w:val="0"/>
          <w:sz w:val="20"/>
          <w:szCs w:val="20"/>
          <w:lang w:eastAsia="en-IN"/>
          <w14:ligatures w14:val="none"/>
        </w:rPr>
        <w:t>Employee(</w:t>
      </w:r>
      <w:proofErr w:type="gramEnd"/>
      <w:r w:rsidRPr="003869B6">
        <w:rPr>
          <w:rFonts w:ascii="inherit" w:eastAsia="Times New Roman" w:hAnsi="inherit" w:cs="Courier New"/>
          <w:color w:val="B9BDB6"/>
          <w:kern w:val="0"/>
          <w:sz w:val="20"/>
          <w:szCs w:val="20"/>
          <w:lang w:eastAsia="en-IN"/>
          <w14:ligatures w14:val="none"/>
        </w:rPr>
        <w:t>);</w:t>
      </w:r>
    </w:p>
    <w:p w14:paraId="701ADE6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51D3677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if (await </w:t>
      </w:r>
      <w:proofErr w:type="spellStart"/>
      <w:r w:rsidRPr="003869B6">
        <w:rPr>
          <w:rFonts w:ascii="inherit" w:eastAsia="Times New Roman" w:hAnsi="inherit" w:cs="Courier New"/>
          <w:color w:val="B9BDB6"/>
          <w:kern w:val="0"/>
          <w:sz w:val="20"/>
          <w:szCs w:val="20"/>
          <w:lang w:eastAsia="en-IN"/>
          <w14:ligatures w14:val="none"/>
        </w:rPr>
        <w:t>TryUpdateModelAsync</w:t>
      </w:r>
      <w:proofErr w:type="spellEnd"/>
      <w:r w:rsidRPr="003869B6">
        <w:rPr>
          <w:rFonts w:ascii="inherit" w:eastAsia="Times New Roman" w:hAnsi="inherit" w:cs="Courier New"/>
          <w:color w:val="B9BDB6"/>
          <w:kern w:val="0"/>
          <w:sz w:val="20"/>
          <w:szCs w:val="20"/>
          <w:lang w:eastAsia="en-IN"/>
          <w14:ligatures w14:val="none"/>
        </w:rPr>
        <w:t>&lt;Employee</w:t>
      </w:r>
      <w:proofErr w:type="gramStart"/>
      <w:r w:rsidRPr="003869B6">
        <w:rPr>
          <w:rFonts w:ascii="inherit" w:eastAsia="Times New Roman" w:hAnsi="inherit" w:cs="Courier New"/>
          <w:color w:val="B9BDB6"/>
          <w:kern w:val="0"/>
          <w:sz w:val="20"/>
          <w:szCs w:val="20"/>
          <w:lang w:eastAsia="en-IN"/>
          <w14:ligatures w14:val="none"/>
        </w:rPr>
        <w:t>&gt;(</w:t>
      </w:r>
      <w:proofErr w:type="spellStart"/>
      <w:proofErr w:type="gramEnd"/>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 xml:space="preserve">, "", s =&gt; </w:t>
      </w:r>
      <w:proofErr w:type="spellStart"/>
      <w:r w:rsidRPr="003869B6">
        <w:rPr>
          <w:rFonts w:ascii="inherit" w:eastAsia="Times New Roman" w:hAnsi="inherit" w:cs="Courier New"/>
          <w:color w:val="B9BDB6"/>
          <w:kern w:val="0"/>
          <w:sz w:val="20"/>
          <w:szCs w:val="20"/>
          <w:lang w:eastAsia="en-IN"/>
          <w14:ligatures w14:val="none"/>
        </w:rPr>
        <w:t>s.Name</w:t>
      </w:r>
      <w:proofErr w:type="spell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s.DepartmentId</w:t>
      </w:r>
      <w:proofErr w:type="spell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s.Designation</w:t>
      </w:r>
      <w:proofErr w:type="spellEnd"/>
      <w:r w:rsidRPr="003869B6">
        <w:rPr>
          <w:rFonts w:ascii="inherit" w:eastAsia="Times New Roman" w:hAnsi="inherit" w:cs="Courier New"/>
          <w:color w:val="B9BDB6"/>
          <w:kern w:val="0"/>
          <w:sz w:val="20"/>
          <w:szCs w:val="20"/>
          <w:lang w:eastAsia="en-IN"/>
          <w14:ligatures w14:val="none"/>
        </w:rPr>
        <w:t>))</w:t>
      </w:r>
    </w:p>
    <w:p w14:paraId="3634394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0C867A3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proofErr w:type="gramStart"/>
      <w:r w:rsidRPr="003869B6">
        <w:rPr>
          <w:rFonts w:ascii="inherit" w:eastAsia="Times New Roman" w:hAnsi="inherit" w:cs="Courier New"/>
          <w:color w:val="B9BDB6"/>
          <w:kern w:val="0"/>
          <w:sz w:val="20"/>
          <w:szCs w:val="20"/>
          <w:lang w:eastAsia="en-IN"/>
          <w14:ligatures w14:val="none"/>
        </w:rPr>
        <w:t>context.Employee.Add</w:t>
      </w:r>
      <w:proofErr w:type="spellEnd"/>
      <w:proofErr w:type="gram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w:t>
      </w:r>
    </w:p>
    <w:p w14:paraId="1E0A670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await </w:t>
      </w:r>
      <w:proofErr w:type="spellStart"/>
      <w:proofErr w:type="gramStart"/>
      <w:r w:rsidRPr="003869B6">
        <w:rPr>
          <w:rFonts w:ascii="inherit" w:eastAsia="Times New Roman" w:hAnsi="inherit" w:cs="Courier New"/>
          <w:color w:val="B9BDB6"/>
          <w:kern w:val="0"/>
          <w:sz w:val="20"/>
          <w:szCs w:val="20"/>
          <w:lang w:eastAsia="en-IN"/>
          <w14:ligatures w14:val="none"/>
        </w:rPr>
        <w:t>context.SaveChangesAsync</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101EEDA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return </w:t>
      </w:r>
      <w:proofErr w:type="spellStart"/>
      <w:r w:rsidRPr="003869B6">
        <w:rPr>
          <w:rFonts w:ascii="inherit" w:eastAsia="Times New Roman" w:hAnsi="inherit" w:cs="Courier New"/>
          <w:color w:val="B9BDB6"/>
          <w:kern w:val="0"/>
          <w:sz w:val="20"/>
          <w:szCs w:val="20"/>
          <w:lang w:eastAsia="en-IN"/>
          <w14:ligatures w14:val="none"/>
        </w:rPr>
        <w:t>RedirectToAction</w:t>
      </w:r>
      <w:proofErr w:type="spellEnd"/>
      <w:r w:rsidRPr="003869B6">
        <w:rPr>
          <w:rFonts w:ascii="inherit" w:eastAsia="Times New Roman" w:hAnsi="inherit" w:cs="Courier New"/>
          <w:color w:val="B9BDB6"/>
          <w:kern w:val="0"/>
          <w:sz w:val="20"/>
          <w:szCs w:val="20"/>
          <w:lang w:eastAsia="en-IN"/>
          <w14:ligatures w14:val="none"/>
        </w:rPr>
        <w:t>("Index"</w:t>
      </w:r>
      <w:proofErr w:type="gramStart"/>
      <w:r w:rsidRPr="003869B6">
        <w:rPr>
          <w:rFonts w:ascii="inherit" w:eastAsia="Times New Roman" w:hAnsi="inherit" w:cs="Courier New"/>
          <w:color w:val="B9BDB6"/>
          <w:kern w:val="0"/>
          <w:sz w:val="20"/>
          <w:szCs w:val="20"/>
          <w:lang w:eastAsia="en-IN"/>
          <w14:ligatures w14:val="none"/>
        </w:rPr>
        <w:t>);</w:t>
      </w:r>
      <w:proofErr w:type="gramEnd"/>
    </w:p>
    <w:p w14:paraId="0D8FFA6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67864058"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Bulk Insert</w:t>
      </w:r>
    </w:p>
    <w:p w14:paraId="245F64A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DbContext.AddRange</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is used to </w:t>
      </w:r>
      <w:r w:rsidRPr="003869B6">
        <w:rPr>
          <w:rFonts w:ascii="Lora" w:eastAsia="Times New Roman" w:hAnsi="Lora" w:cs="Times New Roman"/>
          <w:b/>
          <w:bCs/>
          <w:color w:val="2A2A2A"/>
          <w:kern w:val="0"/>
          <w:sz w:val="27"/>
          <w:szCs w:val="27"/>
          <w:lang w:eastAsia="en-IN"/>
          <w14:ligatures w14:val="none"/>
        </w:rPr>
        <w:t>bulk insert multiple records on the database</w:t>
      </w:r>
      <w:r w:rsidRPr="003869B6">
        <w:rPr>
          <w:rFonts w:ascii="Lora" w:eastAsia="Times New Roman" w:hAnsi="Lora" w:cs="Times New Roman"/>
          <w:color w:val="2A2A2A"/>
          <w:kern w:val="0"/>
          <w:sz w:val="27"/>
          <w:szCs w:val="27"/>
          <w:lang w:eastAsia="en-IN"/>
          <w14:ligatures w14:val="none"/>
        </w:rPr>
        <w:t> at the same time.</w:t>
      </w:r>
    </w:p>
    <w:p w14:paraId="7AA46D9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Here we are bulk inserting 3 department records.</w:t>
      </w:r>
    </w:p>
    <w:p w14:paraId="110C6843"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dept1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"Development" };</w:t>
      </w:r>
    </w:p>
    <w:p w14:paraId="24088D4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dept2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"HR" };</w:t>
      </w:r>
    </w:p>
    <w:p w14:paraId="7721E7A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dept3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"Marketing" };</w:t>
      </w:r>
    </w:p>
    <w:p w14:paraId="6AC1480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13F5750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context.AddRange</w:t>
      </w:r>
      <w:proofErr w:type="spellEnd"/>
      <w:proofErr w:type="gramEnd"/>
      <w:r w:rsidRPr="003869B6">
        <w:rPr>
          <w:rFonts w:ascii="inherit" w:eastAsia="Times New Roman" w:hAnsi="inherit" w:cs="Courier New"/>
          <w:color w:val="B9BDB6"/>
          <w:kern w:val="0"/>
          <w:sz w:val="20"/>
          <w:szCs w:val="20"/>
          <w:lang w:eastAsia="en-IN"/>
          <w14:ligatures w14:val="none"/>
        </w:rPr>
        <w:t>(dept1, dept2, dept3);</w:t>
      </w:r>
    </w:p>
    <w:p w14:paraId="4A97A61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await </w:t>
      </w:r>
      <w:proofErr w:type="spellStart"/>
      <w:proofErr w:type="gramStart"/>
      <w:r w:rsidRPr="003869B6">
        <w:rPr>
          <w:rFonts w:ascii="inherit" w:eastAsia="Times New Roman" w:hAnsi="inherit" w:cs="Courier New"/>
          <w:color w:val="B9BDB6"/>
          <w:kern w:val="0"/>
          <w:sz w:val="20"/>
          <w:szCs w:val="20"/>
          <w:lang w:eastAsia="en-IN"/>
          <w14:ligatures w14:val="none"/>
        </w:rPr>
        <w:t>context.SaveChangesAsync</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36CBE00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lastRenderedPageBreak/>
        <w:drawing>
          <wp:inline distT="0" distB="0" distL="0" distR="0" wp14:anchorId="6A545485" wp14:editId="403B6A94">
            <wp:extent cx="2865755" cy="1579245"/>
            <wp:effectExtent l="0" t="0" r="0" b="1905"/>
            <wp:docPr id="291" name="Picture 93" descr="entity framework core bulk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ntity framework core bulk inse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65755" cy="1579245"/>
                    </a:xfrm>
                    <a:prstGeom prst="rect">
                      <a:avLst/>
                    </a:prstGeom>
                    <a:noFill/>
                    <a:ln>
                      <a:noFill/>
                    </a:ln>
                  </pic:spPr>
                </pic:pic>
              </a:graphicData>
            </a:graphic>
          </wp:inline>
        </w:drawing>
      </w:r>
    </w:p>
    <w:p w14:paraId="465E494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can do the same thing from the below code:</w:t>
      </w:r>
    </w:p>
    <w:p w14:paraId="2A2F0A3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dept1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"Development" };</w:t>
      </w:r>
    </w:p>
    <w:p w14:paraId="69A84B8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dept2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"HR" };</w:t>
      </w:r>
    </w:p>
    <w:p w14:paraId="7867636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dept3 = new </w:t>
      </w:r>
      <w:proofErr w:type="gramStart"/>
      <w:r w:rsidRPr="003869B6">
        <w:rPr>
          <w:rFonts w:ascii="inherit" w:eastAsia="Times New Roman" w:hAnsi="inherit" w:cs="Courier New"/>
          <w:color w:val="B9BDB6"/>
          <w:kern w:val="0"/>
          <w:sz w:val="20"/>
          <w:szCs w:val="20"/>
          <w:lang w:eastAsia="en-IN"/>
          <w14:ligatures w14:val="none"/>
        </w:rPr>
        <w:t>Department(</w:t>
      </w:r>
      <w:proofErr w:type="gramEnd"/>
      <w:r w:rsidRPr="003869B6">
        <w:rPr>
          <w:rFonts w:ascii="inherit" w:eastAsia="Times New Roman" w:hAnsi="inherit" w:cs="Courier New"/>
          <w:color w:val="B9BDB6"/>
          <w:kern w:val="0"/>
          <w:sz w:val="20"/>
          <w:szCs w:val="20"/>
          <w:lang w:eastAsia="en-IN"/>
          <w14:ligatures w14:val="none"/>
        </w:rPr>
        <w:t>) { Name = "Marketing" };</w:t>
      </w:r>
    </w:p>
    <w:p w14:paraId="315E021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E83473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var deps = new List&lt;Department</w:t>
      </w:r>
      <w:proofErr w:type="gramStart"/>
      <w:r w:rsidRPr="003869B6">
        <w:rPr>
          <w:rFonts w:ascii="inherit" w:eastAsia="Times New Roman" w:hAnsi="inherit" w:cs="Courier New"/>
          <w:color w:val="B9BDB6"/>
          <w:kern w:val="0"/>
          <w:sz w:val="20"/>
          <w:szCs w:val="20"/>
          <w:lang w:eastAsia="en-IN"/>
          <w14:ligatures w14:val="none"/>
        </w:rPr>
        <w:t>&gt;(</w:t>
      </w:r>
      <w:proofErr w:type="gramEnd"/>
      <w:r w:rsidRPr="003869B6">
        <w:rPr>
          <w:rFonts w:ascii="inherit" w:eastAsia="Times New Roman" w:hAnsi="inherit" w:cs="Courier New"/>
          <w:color w:val="B9BDB6"/>
          <w:kern w:val="0"/>
          <w:sz w:val="20"/>
          <w:szCs w:val="20"/>
          <w:lang w:eastAsia="en-IN"/>
          <w14:ligatures w14:val="none"/>
        </w:rPr>
        <w:t>) { dept1, dept2, dept3 };</w:t>
      </w:r>
    </w:p>
    <w:p w14:paraId="0D508D9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66545D6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context.AddRange</w:t>
      </w:r>
      <w:proofErr w:type="spellEnd"/>
      <w:proofErr w:type="gramEnd"/>
      <w:r w:rsidRPr="003869B6">
        <w:rPr>
          <w:rFonts w:ascii="inherit" w:eastAsia="Times New Roman" w:hAnsi="inherit" w:cs="Courier New"/>
          <w:color w:val="B9BDB6"/>
          <w:kern w:val="0"/>
          <w:sz w:val="20"/>
          <w:szCs w:val="20"/>
          <w:lang w:eastAsia="en-IN"/>
          <w14:ligatures w14:val="none"/>
        </w:rPr>
        <w:t>(deps);</w:t>
      </w:r>
    </w:p>
    <w:p w14:paraId="4D8F1A5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await </w:t>
      </w:r>
      <w:proofErr w:type="spellStart"/>
      <w:proofErr w:type="gramStart"/>
      <w:r w:rsidRPr="003869B6">
        <w:rPr>
          <w:rFonts w:ascii="inherit" w:eastAsia="Times New Roman" w:hAnsi="inherit" w:cs="Courier New"/>
          <w:color w:val="B9BDB6"/>
          <w:kern w:val="0"/>
          <w:sz w:val="20"/>
          <w:szCs w:val="20"/>
          <w:lang w:eastAsia="en-IN"/>
          <w14:ligatures w14:val="none"/>
        </w:rPr>
        <w:t>context.SaveChangesAsync</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05F18B97"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Insert Related Records</w:t>
      </w:r>
    </w:p>
    <w:p w14:paraId="1E84E47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color w:val="2A2A2A"/>
          <w:kern w:val="0"/>
          <w:sz w:val="27"/>
          <w:szCs w:val="27"/>
          <w:u w:val="single"/>
          <w:lang w:eastAsia="en-IN"/>
          <w14:ligatures w14:val="none"/>
        </w:rPr>
        <w:t>Department &amp; Employee</w:t>
      </w:r>
      <w:r w:rsidRPr="003869B6">
        <w:rPr>
          <w:rFonts w:ascii="Lora" w:eastAsia="Times New Roman" w:hAnsi="Lora" w:cs="Times New Roman"/>
          <w:color w:val="2A2A2A"/>
          <w:kern w:val="0"/>
          <w:sz w:val="27"/>
          <w:szCs w:val="27"/>
          <w:lang w:eastAsia="en-IN"/>
          <w14:ligatures w14:val="none"/>
        </w:rPr>
        <w:t> tables have </w:t>
      </w:r>
      <w:r w:rsidRPr="003869B6">
        <w:rPr>
          <w:rFonts w:ascii="Lora" w:eastAsia="Times New Roman" w:hAnsi="Lora" w:cs="Times New Roman"/>
          <w:b/>
          <w:bCs/>
          <w:color w:val="2A2A2A"/>
          <w:kern w:val="0"/>
          <w:sz w:val="27"/>
          <w:szCs w:val="27"/>
          <w:lang w:eastAsia="en-IN"/>
          <w14:ligatures w14:val="none"/>
        </w:rPr>
        <w:t>many-to-one relationship</w:t>
      </w:r>
      <w:r w:rsidRPr="003869B6">
        <w:rPr>
          <w:rFonts w:ascii="Lora" w:eastAsia="Times New Roman" w:hAnsi="Lora" w:cs="Times New Roman"/>
          <w:color w:val="2A2A2A"/>
          <w:kern w:val="0"/>
          <w:sz w:val="27"/>
          <w:szCs w:val="27"/>
          <w:lang w:eastAsia="en-IN"/>
          <w14:ligatures w14:val="none"/>
        </w:rPr>
        <w:t> between them. Here we will insert one new record to each of these 2 tables (Department &amp; Employee).</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03619FF8" w14:textId="77777777" w:rsidTr="003869B6">
        <w:tc>
          <w:tcPr>
            <w:tcW w:w="6" w:type="dxa"/>
            <w:tcBorders>
              <w:top w:val="nil"/>
              <w:left w:val="nil"/>
              <w:bottom w:val="nil"/>
              <w:right w:val="nil"/>
            </w:tcBorders>
            <w:vAlign w:val="bottom"/>
            <w:hideMark/>
          </w:tcPr>
          <w:p w14:paraId="6B3E77E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568BF49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523282D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76D2715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0252B40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39D23F6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1D6FC6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3F9CFB4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4612ED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1F4F73C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4618980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388DAB2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2DEC944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6800FA6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0892108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690510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98222E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"Admin"</w:t>
            </w:r>
          </w:p>
          <w:p w14:paraId="2083020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CF223F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505A3E2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1102BD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46E119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DA4F8A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Designation = </w:t>
            </w:r>
            <w:r w:rsidRPr="003869B6">
              <w:rPr>
                <w:rFonts w:ascii="Consolas" w:eastAsia="Times New Roman" w:hAnsi="Consolas" w:cs="Courier New"/>
                <w:color w:val="0000FF"/>
                <w:kern w:val="0"/>
                <w:sz w:val="26"/>
                <w:szCs w:val="26"/>
                <w:bdr w:val="none" w:sz="0" w:space="0" w:color="auto" w:frame="1"/>
                <w:lang w:eastAsia="en-IN"/>
                <w14:ligatures w14:val="none"/>
              </w:rPr>
              <w:t>"Head"</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CE4577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Department = dept</w:t>
            </w:r>
          </w:p>
          <w:p w14:paraId="3EFB610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CC6B86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E9D970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context.Add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w:t>
            </w:r>
          </w:p>
          <w:p w14:paraId="7EB8675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342B074"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We have set the </w:t>
      </w:r>
      <w:r w:rsidRPr="003869B6">
        <w:rPr>
          <w:rFonts w:ascii="Lora" w:eastAsia="Times New Roman" w:hAnsi="Lora" w:cs="Times New Roman"/>
          <w:color w:val="2A2A2A"/>
          <w:kern w:val="0"/>
          <w:sz w:val="27"/>
          <w:szCs w:val="27"/>
          <w:shd w:val="clear" w:color="auto" w:fill="D9FCF1"/>
          <w:lang w:eastAsia="en-IN"/>
          <w14:ligatures w14:val="none"/>
        </w:rPr>
        <w:t>‘Department’ property of the Employee class</w:t>
      </w:r>
      <w:r w:rsidRPr="003869B6">
        <w:rPr>
          <w:rFonts w:ascii="Lora" w:eastAsia="Times New Roman" w:hAnsi="Lora" w:cs="Times New Roman"/>
          <w:color w:val="2A2A2A"/>
          <w:kern w:val="0"/>
          <w:sz w:val="27"/>
          <w:szCs w:val="27"/>
          <w:lang w:eastAsia="en-IN"/>
          <w14:ligatures w14:val="none"/>
        </w:rPr>
        <w:t> to the </w:t>
      </w:r>
      <w:r w:rsidRPr="003869B6">
        <w:rPr>
          <w:rFonts w:ascii="Lora" w:eastAsia="Times New Roman" w:hAnsi="Lora" w:cs="Times New Roman"/>
          <w:color w:val="2A2A2A"/>
          <w:kern w:val="0"/>
          <w:sz w:val="27"/>
          <w:szCs w:val="27"/>
          <w:u w:val="single"/>
          <w:lang w:eastAsia="en-IN"/>
          <w14:ligatures w14:val="none"/>
        </w:rPr>
        <w:t>Department</w:t>
      </w:r>
      <w:r w:rsidRPr="003869B6">
        <w:rPr>
          <w:rFonts w:ascii="Lora" w:eastAsia="Times New Roman" w:hAnsi="Lora" w:cs="Times New Roman"/>
          <w:color w:val="2A2A2A"/>
          <w:kern w:val="0"/>
          <w:sz w:val="27"/>
          <w:szCs w:val="27"/>
          <w:lang w:eastAsia="en-IN"/>
          <w14:ligatures w14:val="none"/>
        </w:rPr>
        <w:t xml:space="preserve"> object.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in this way Entity Framework Core will know that the entities are related hence it will insert both of them to their respected database tables.</w:t>
      </w:r>
    </w:p>
    <w:p w14:paraId="4078374B"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"https://go.ezodn.com/ads/charity/proxy?p_id=ce7a1c67-aeab-450b-66f1-e8cac85b1053&amp;d_id=122531&amp;imp_id=904611449006221&amp;c_id=1084&amp;l_id=10016&amp;url=https%3A%2F%2Fwww.amazonconservation.org%2Ftake-action%2Fdonate%2F&amp;ffid=1&amp;co=IN"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5EEE1A53"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lastRenderedPageBreak/>
        <w:t>×</w:t>
      </w:r>
    </w:p>
    <w:p w14:paraId="6F74D970"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70C67E1E"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427477B2" wp14:editId="0920CFE5">
            <wp:extent cx="135255" cy="135255"/>
            <wp:effectExtent l="0" t="0" r="0" b="0"/>
            <wp:docPr id="292" name="Picture 9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09E13C6A"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"https://go.ezodn.com/ads/charity/proxy?p_id=ce7a1c67-aeab-450b-66f1-e8cac85b1053&amp;d_id=122531&amp;imp_id=2282340309059395&amp;c_id=1134&amp;l_id=10016&amp;url=https%3A%2F%2Fjoinourvillage.org%2Fdonate%2F&amp;ffid=1&amp;co=IN"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20D75732"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0038E4D9"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21AFF77B"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4AD42AB4" wp14:editId="4877232B">
            <wp:extent cx="135255" cy="135255"/>
            <wp:effectExtent l="0" t="0" r="0" b="0"/>
            <wp:docPr id="293" name="Picture 9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76B5E85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Check the database to find both the new records on their respected tables.</w:t>
      </w:r>
    </w:p>
    <w:p w14:paraId="3B9E9AA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1D8CF20E" wp14:editId="432EB6DD">
            <wp:extent cx="4351655" cy="1981200"/>
            <wp:effectExtent l="0" t="0" r="0" b="0"/>
            <wp:docPr id="294" name="Picture 90" descr="entity framework core insert relat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ntity framework core insert related recor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51655" cy="1981200"/>
                    </a:xfrm>
                    <a:prstGeom prst="rect">
                      <a:avLst/>
                    </a:prstGeom>
                    <a:noFill/>
                    <a:ln>
                      <a:noFill/>
                    </a:ln>
                  </pic:spPr>
                </pic:pic>
              </a:graphicData>
            </a:graphic>
          </wp:inline>
        </w:drawing>
      </w:r>
    </w:p>
    <w:p w14:paraId="4EA10005"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CRUD Operations – CREATE RECORDS</w:t>
      </w:r>
    </w:p>
    <w:p w14:paraId="118A8E7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will now make </w:t>
      </w:r>
      <w:r w:rsidRPr="003869B6">
        <w:rPr>
          <w:rFonts w:ascii="Lora" w:eastAsia="Times New Roman" w:hAnsi="Lora" w:cs="Times New Roman"/>
          <w:b/>
          <w:bCs/>
          <w:color w:val="2A2A2A"/>
          <w:kern w:val="0"/>
          <w:sz w:val="27"/>
          <w:szCs w:val="27"/>
          <w:lang w:eastAsia="en-IN"/>
          <w14:ligatures w14:val="none"/>
        </w:rPr>
        <w:t>Entity Framework Core CRUD OPERATIONS</w:t>
      </w:r>
      <w:r w:rsidRPr="003869B6">
        <w:rPr>
          <w:rFonts w:ascii="Lora" w:eastAsia="Times New Roman" w:hAnsi="Lora" w:cs="Times New Roman"/>
          <w:color w:val="2A2A2A"/>
          <w:kern w:val="0"/>
          <w:sz w:val="27"/>
          <w:szCs w:val="27"/>
          <w:lang w:eastAsia="en-IN"/>
          <w14:ligatures w14:val="none"/>
        </w:rPr>
        <w:t xml:space="preserve"> feature. Let us first perform the “Create Records” feature for the Department entity.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create a new controller file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DepartmentController.cs</w:t>
      </w:r>
      <w:proofErr w:type="spellEnd"/>
      <w:r w:rsidRPr="003869B6">
        <w:rPr>
          <w:rFonts w:ascii="Lora" w:eastAsia="Times New Roman" w:hAnsi="Lora" w:cs="Times New Roman"/>
          <w:color w:val="2A2A2A"/>
          <w:kern w:val="0"/>
          <w:sz w:val="27"/>
          <w:szCs w:val="27"/>
          <w:lang w:eastAsia="en-IN"/>
          <w14:ligatures w14:val="none"/>
        </w:rPr>
        <w:t> inside the “Controllers” folder of the app. Here add “Create” action methods which will take values for a new Department, from a form which is submitted from the view. The code of the controller is given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5778D3CE" w14:textId="77777777" w:rsidTr="003869B6">
        <w:tc>
          <w:tcPr>
            <w:tcW w:w="6" w:type="dxa"/>
            <w:tcBorders>
              <w:top w:val="nil"/>
              <w:left w:val="nil"/>
              <w:bottom w:val="nil"/>
              <w:right w:val="nil"/>
            </w:tcBorders>
            <w:vAlign w:val="bottom"/>
            <w:hideMark/>
          </w:tcPr>
          <w:p w14:paraId="0B8946F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C74981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FFACDA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3B0FEE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582EA47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1068B2A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1B99FAA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7</w:t>
            </w:r>
          </w:p>
          <w:p w14:paraId="7D31673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6B5118D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2133FAE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622D4C4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7ED524B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51EFC07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75B7E35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14</w:t>
            </w:r>
          </w:p>
          <w:p w14:paraId="2A9A0E8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15</w:t>
            </w:r>
          </w:p>
          <w:p w14:paraId="732B0277"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16</w:t>
            </w:r>
          </w:p>
          <w:p w14:paraId="540A716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17</w:t>
            </w:r>
          </w:p>
          <w:p w14:paraId="2FACBB0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18</w:t>
            </w:r>
          </w:p>
          <w:p w14:paraId="108EFF9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19</w:t>
            </w:r>
          </w:p>
          <w:p w14:paraId="58F0F33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20</w:t>
            </w:r>
          </w:p>
          <w:p w14:paraId="2EB056C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21</w:t>
            </w:r>
          </w:p>
          <w:p w14:paraId="3DFD240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22</w:t>
            </w:r>
          </w:p>
          <w:p w14:paraId="335BC1F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23</w:t>
            </w:r>
          </w:p>
          <w:p w14:paraId="622CD4A7"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6CE7062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25</w:t>
            </w:r>
          </w:p>
          <w:p w14:paraId="75E3C6D4"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26</w:t>
            </w:r>
          </w:p>
          <w:p w14:paraId="3E4FA9E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27</w:t>
            </w:r>
          </w:p>
          <w:p w14:paraId="1136CD2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28</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7E68314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E370C7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0E525F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1ED4EC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namespace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57F3823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3D7E0C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7BD7403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BC70C2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6E29A7A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4F11A50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2F5FFC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62631CA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F4F5A7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24D226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142D873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1A9DD1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C93A27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6CC39F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3D7D1C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997A97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Department dept)</w:t>
            </w:r>
          </w:p>
          <w:p w14:paraId="1A4D22D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C3E0EB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context.Add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13C8157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DEC67E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15AAB1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E623E3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9FA7C8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987529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1627B6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The controller gets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object from dependency injection and it uses it to add a new record to the database.</w:t>
      </w:r>
    </w:p>
    <w:p w14:paraId="4A24D1A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t>Next</w:t>
      </w:r>
      <w:proofErr w:type="gramEnd"/>
      <w:r w:rsidRPr="003869B6">
        <w:rPr>
          <w:rFonts w:ascii="Lora" w:eastAsia="Times New Roman" w:hAnsi="Lora" w:cs="Times New Roman"/>
          <w:color w:val="2A2A2A"/>
          <w:kern w:val="0"/>
          <w:sz w:val="27"/>
          <w:szCs w:val="27"/>
          <w:lang w:eastAsia="en-IN"/>
          <w14:ligatures w14:val="none"/>
        </w:rPr>
        <w:t xml:space="preserve"> we need to create a small form where user can enter the department name whose records entity framework core will add to the database.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add a new razor view file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Create.cshtml</w:t>
      </w:r>
      <w:proofErr w:type="spellEnd"/>
      <w:r w:rsidRPr="003869B6">
        <w:rPr>
          <w:rFonts w:ascii="Lora" w:eastAsia="Times New Roman" w:hAnsi="Lora" w:cs="Times New Roman"/>
          <w:color w:val="2A2A2A"/>
          <w:kern w:val="0"/>
          <w:sz w:val="27"/>
          <w:szCs w:val="27"/>
          <w:lang w:eastAsia="en-IN"/>
          <w14:ligatures w14:val="none"/>
        </w:rPr>
        <w:t xml:space="preserve"> inside the “Views/Department” folder. </w:t>
      </w:r>
      <w:proofErr w:type="gramStart"/>
      <w:r w:rsidRPr="003869B6">
        <w:rPr>
          <w:rFonts w:ascii="Lora" w:eastAsia="Times New Roman" w:hAnsi="Lora" w:cs="Times New Roman"/>
          <w:color w:val="2A2A2A"/>
          <w:kern w:val="0"/>
          <w:sz w:val="27"/>
          <w:szCs w:val="27"/>
          <w:lang w:eastAsia="en-IN"/>
          <w14:ligatures w14:val="none"/>
        </w:rPr>
        <w:t>It’s</w:t>
      </w:r>
      <w:proofErr w:type="gramEnd"/>
      <w:r w:rsidRPr="003869B6">
        <w:rPr>
          <w:rFonts w:ascii="Lora" w:eastAsia="Times New Roman" w:hAnsi="Lora" w:cs="Times New Roman"/>
          <w:color w:val="2A2A2A"/>
          <w:kern w:val="0"/>
          <w:sz w:val="27"/>
          <w:szCs w:val="27"/>
          <w:lang w:eastAsia="en-IN"/>
          <w14:ligatures w14:val="none"/>
        </w:rPr>
        <w:t xml:space="preserve"> code is given below.</w:t>
      </w:r>
    </w:p>
    <w:p w14:paraId="018C704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03BB2D0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ViewData</w:t>
      </w:r>
      <w:proofErr w:type="spellEnd"/>
      <w:r w:rsidRPr="003869B6">
        <w:rPr>
          <w:rFonts w:ascii="inherit" w:eastAsia="Times New Roman" w:hAnsi="inherit" w:cs="Courier New"/>
          <w:color w:val="B9BDB6"/>
          <w:kern w:val="0"/>
          <w:sz w:val="20"/>
          <w:szCs w:val="20"/>
          <w:lang w:eastAsia="en-IN"/>
          <w14:ligatures w14:val="none"/>
        </w:rPr>
        <w:t>["Title"] = "Create Department</w:t>
      </w:r>
      <w:proofErr w:type="gramStart"/>
      <w:r w:rsidRPr="003869B6">
        <w:rPr>
          <w:rFonts w:ascii="inherit" w:eastAsia="Times New Roman" w:hAnsi="inherit" w:cs="Courier New"/>
          <w:color w:val="B9BDB6"/>
          <w:kern w:val="0"/>
          <w:sz w:val="20"/>
          <w:szCs w:val="20"/>
          <w:lang w:eastAsia="en-IN"/>
          <w14:ligatures w14:val="none"/>
        </w:rPr>
        <w:t>";</w:t>
      </w:r>
      <w:proofErr w:type="gramEnd"/>
    </w:p>
    <w:p w14:paraId="3EBA4C7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0C14530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02C2B77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@model Department</w:t>
      </w:r>
    </w:p>
    <w:p w14:paraId="030554B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E8F5CA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&lt;h1 class="</w:t>
      </w:r>
      <w:proofErr w:type="spellStart"/>
      <w:r w:rsidRPr="003869B6">
        <w:rPr>
          <w:rFonts w:ascii="inherit" w:eastAsia="Times New Roman" w:hAnsi="inherit" w:cs="Courier New"/>
          <w:color w:val="B9BDB6"/>
          <w:kern w:val="0"/>
          <w:sz w:val="20"/>
          <w:szCs w:val="20"/>
          <w:lang w:eastAsia="en-IN"/>
          <w14:ligatures w14:val="none"/>
        </w:rPr>
        <w:t>bg</w:t>
      </w:r>
      <w:proofErr w:type="spellEnd"/>
      <w:r w:rsidRPr="003869B6">
        <w:rPr>
          <w:rFonts w:ascii="inherit" w:eastAsia="Times New Roman" w:hAnsi="inherit" w:cs="Courier New"/>
          <w:color w:val="B9BDB6"/>
          <w:kern w:val="0"/>
          <w:sz w:val="20"/>
          <w:szCs w:val="20"/>
          <w:lang w:eastAsia="en-IN"/>
          <w14:ligatures w14:val="none"/>
        </w:rPr>
        <w:t>-info text-white"&gt;Create Department&lt;/h1&gt;</w:t>
      </w:r>
    </w:p>
    <w:p w14:paraId="5CE151C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4B0BABB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&lt;form method="post"&gt;</w:t>
      </w:r>
    </w:p>
    <w:p w14:paraId="19C6821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&lt;div class="form-group"&gt;</w:t>
      </w:r>
    </w:p>
    <w:p w14:paraId="6F7874B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&lt;label asp-for="Name"&gt;&lt;/label&gt;</w:t>
      </w:r>
    </w:p>
    <w:p w14:paraId="7B2215D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&lt;input asp-for="Name" class="form-control" /&gt;</w:t>
      </w:r>
    </w:p>
    <w:p w14:paraId="65AE0F3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&lt;/div&gt;</w:t>
      </w:r>
    </w:p>
    <w:p w14:paraId="618A668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&lt;button type="submit" class="</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-primary"&gt;Create&lt;/button&gt;</w:t>
      </w:r>
    </w:p>
    <w:p w14:paraId="158D2A8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&lt;/form&gt;</w:t>
      </w:r>
    </w:p>
    <w:p w14:paraId="63A662A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Run the app and go to the </w:t>
      </w:r>
      <w:proofErr w:type="spellStart"/>
      <w:r w:rsidRPr="003869B6">
        <w:rPr>
          <w:rFonts w:ascii="Lora" w:eastAsia="Times New Roman" w:hAnsi="Lora" w:cs="Times New Roman"/>
          <w:color w:val="2A2A2A"/>
          <w:kern w:val="0"/>
          <w:sz w:val="27"/>
          <w:szCs w:val="27"/>
          <w:lang w:eastAsia="en-IN"/>
          <w14:ligatures w14:val="none"/>
        </w:rPr>
        <w:t>url</w:t>
      </w:r>
      <w:proofErr w:type="spellEnd"/>
      <w:r w:rsidRPr="003869B6">
        <w:rPr>
          <w:rFonts w:ascii="Lora" w:eastAsia="Times New Roman" w:hAnsi="Lora" w:cs="Times New Roman"/>
          <w:color w:val="2A2A2A"/>
          <w:kern w:val="0"/>
          <w:sz w:val="27"/>
          <w:szCs w:val="27"/>
          <w:lang w:eastAsia="en-IN"/>
          <w14:ligatures w14:val="none"/>
        </w:rPr>
        <w:t xml:space="preserve"> – </w:t>
      </w:r>
      <w:r w:rsidRPr="003869B6">
        <w:rPr>
          <w:rFonts w:ascii="Lora" w:eastAsia="Times New Roman" w:hAnsi="Lora" w:cs="Times New Roman"/>
          <w:color w:val="2A2A2A"/>
          <w:kern w:val="0"/>
          <w:sz w:val="27"/>
          <w:szCs w:val="27"/>
          <w:u w:val="single"/>
          <w:lang w:eastAsia="en-IN"/>
          <w14:ligatures w14:val="none"/>
        </w:rPr>
        <w:t>https://localhost:7018/Department/Create</w:t>
      </w:r>
      <w:r w:rsidRPr="003869B6">
        <w:rPr>
          <w:rFonts w:ascii="Lora" w:eastAsia="Times New Roman" w:hAnsi="Lora" w:cs="Times New Roman"/>
          <w:color w:val="2A2A2A"/>
          <w:kern w:val="0"/>
          <w:sz w:val="27"/>
          <w:szCs w:val="27"/>
          <w:lang w:eastAsia="en-IN"/>
          <w14:ligatures w14:val="none"/>
        </w:rPr>
        <w:t xml:space="preserve">. We will see the </w:t>
      </w:r>
      <w:r w:rsidRPr="003869B6">
        <w:rPr>
          <w:rFonts w:ascii="Lora" w:eastAsia="Times New Roman" w:hAnsi="Lora" w:cs="Times New Roman"/>
          <w:color w:val="2A2A2A"/>
          <w:kern w:val="0"/>
          <w:sz w:val="27"/>
          <w:szCs w:val="27"/>
          <w:lang w:eastAsia="en-IN"/>
          <w14:ligatures w14:val="none"/>
        </w:rPr>
        <w:lastRenderedPageBreak/>
        <w:t>department form (screenshot given below). Fill in the name of the department and click the button to create the record.</w:t>
      </w:r>
    </w:p>
    <w:p w14:paraId="01245F91"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722A0377" wp14:editId="50D3DB80">
            <wp:extent cx="7522845" cy="2011045"/>
            <wp:effectExtent l="0" t="0" r="1905" b="8255"/>
            <wp:docPr id="295" name="Picture 89" descr="entity framework core add new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ntity framework core add new reco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22845" cy="2011045"/>
                    </a:xfrm>
                    <a:prstGeom prst="rect">
                      <a:avLst/>
                    </a:prstGeom>
                    <a:noFill/>
                    <a:ln>
                      <a:noFill/>
                    </a:ln>
                  </pic:spPr>
                </pic:pic>
              </a:graphicData>
            </a:graphic>
          </wp:inline>
        </w:drawing>
      </w:r>
    </w:p>
    <w:p w14:paraId="6B72F38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t>Next</w:t>
      </w:r>
      <w:proofErr w:type="gramEnd"/>
      <w:r w:rsidRPr="003869B6">
        <w:rPr>
          <w:rFonts w:ascii="Lora" w:eastAsia="Times New Roman" w:hAnsi="Lora" w:cs="Times New Roman"/>
          <w:color w:val="2A2A2A"/>
          <w:kern w:val="0"/>
          <w:sz w:val="27"/>
          <w:szCs w:val="27"/>
          <w:lang w:eastAsia="en-IN"/>
          <w14:ligatures w14:val="none"/>
        </w:rPr>
        <w:t xml:space="preserve"> we need to Create Employee Records.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we add a new controller file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EmployeeController.cs</w:t>
      </w:r>
      <w:proofErr w:type="spellEnd"/>
      <w:r w:rsidRPr="003869B6">
        <w:rPr>
          <w:rFonts w:ascii="Lora" w:eastAsia="Times New Roman" w:hAnsi="Lora" w:cs="Times New Roman"/>
          <w:color w:val="2A2A2A"/>
          <w:kern w:val="0"/>
          <w:sz w:val="27"/>
          <w:szCs w:val="27"/>
          <w:lang w:eastAsia="en-IN"/>
          <w14:ligatures w14:val="none"/>
        </w:rPr>
        <w:t> and add “Create” action methods which will create a new employee record. The code is given below.</w:t>
      </w:r>
    </w:p>
    <w:tbl>
      <w:tblPr>
        <w:tblW w:w="17807" w:type="dxa"/>
        <w:tblCellMar>
          <w:left w:w="0" w:type="dxa"/>
          <w:right w:w="0" w:type="dxa"/>
        </w:tblCellMar>
        <w:tblLook w:val="04A0" w:firstRow="1" w:lastRow="0" w:firstColumn="1" w:lastColumn="0" w:noHBand="0" w:noVBand="1"/>
      </w:tblPr>
      <w:tblGrid>
        <w:gridCol w:w="271"/>
        <w:gridCol w:w="17536"/>
      </w:tblGrid>
      <w:tr w:rsidR="003869B6" w:rsidRPr="003869B6" w14:paraId="16A28621" w14:textId="77777777" w:rsidTr="003869B6">
        <w:tc>
          <w:tcPr>
            <w:tcW w:w="6" w:type="dxa"/>
            <w:tcBorders>
              <w:top w:val="nil"/>
              <w:left w:val="nil"/>
              <w:bottom w:val="nil"/>
              <w:right w:val="nil"/>
            </w:tcBorders>
            <w:vAlign w:val="bottom"/>
            <w:hideMark/>
          </w:tcPr>
          <w:p w14:paraId="33F632B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0703F78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3E3C1BE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3087F8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1810765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4A98D8D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64C2DBB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2274A74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7041D21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282595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44F44E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6B719C7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008B63A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7E7AFE5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4F7B64E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4BDB0AD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2D3BF64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0630A2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2288911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6C3412E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24C6DE9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21</w:t>
            </w:r>
          </w:p>
          <w:p w14:paraId="7C55642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22</w:t>
            </w:r>
          </w:p>
          <w:p w14:paraId="72F0E3B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23</w:t>
            </w:r>
          </w:p>
          <w:p w14:paraId="1E5CEDE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6E1E70B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25</w:t>
            </w:r>
          </w:p>
          <w:p w14:paraId="20D7A547"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26</w:t>
            </w:r>
          </w:p>
          <w:p w14:paraId="0BEC6BA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27</w:t>
            </w:r>
          </w:p>
          <w:p w14:paraId="07EA13B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28</w:t>
            </w:r>
          </w:p>
          <w:p w14:paraId="3A02787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29</w:t>
            </w:r>
          </w:p>
          <w:p w14:paraId="0BD36CA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lastRenderedPageBreak/>
              <w:t>30</w:t>
            </w:r>
          </w:p>
          <w:p w14:paraId="48FC283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31</w:t>
            </w:r>
          </w:p>
          <w:p w14:paraId="0C9EE4BA"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32</w:t>
            </w:r>
          </w:p>
          <w:p w14:paraId="46B96FE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33</w:t>
            </w:r>
          </w:p>
          <w:p w14:paraId="530639C5"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34</w:t>
            </w:r>
          </w:p>
          <w:p w14:paraId="30E32065"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35</w:t>
            </w:r>
          </w:p>
          <w:p w14:paraId="145E96C4"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36</w:t>
            </w:r>
          </w:p>
          <w:p w14:paraId="0BCA890A"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37</w:t>
            </w:r>
          </w:p>
          <w:p w14:paraId="73F8021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38</w:t>
            </w:r>
          </w:p>
        </w:tc>
        <w:tc>
          <w:tcPr>
            <w:tcW w:w="17100" w:type="dxa"/>
            <w:tcBorders>
              <w:top w:val="nil"/>
              <w:left w:val="nil"/>
              <w:bottom w:val="nil"/>
              <w:right w:val="nil"/>
            </w:tcBorders>
            <w:shd w:val="clear" w:color="auto" w:fill="F1F1F1"/>
            <w:tcMar>
              <w:top w:w="30" w:type="dxa"/>
              <w:left w:w="90" w:type="dxa"/>
              <w:bottom w:w="30" w:type="dxa"/>
              <w:right w:w="90" w:type="dxa"/>
            </w:tcMar>
            <w:vAlign w:val="bottom"/>
            <w:hideMark/>
          </w:tcPr>
          <w:p w14:paraId="0C746AA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92C0A6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9977EF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Microsoft.AspNetCore.Mvc.Rendering</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3EF6F8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339649B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2795AEE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namespace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3463456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F69914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6FF8027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884C5F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38AA4F2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78AB18C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6E372E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6EBCAAB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6EE064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47466F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Index(</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09E743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9DCFFB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E4B60A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CC8DDE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0F6004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876368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A17C25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List&lt;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List&lt;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C87A53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context.Department.Select</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(x =&gt;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Text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x.Name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Value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x.Id.ToString</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ToList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ADA743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ViewBag.Department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w:t>
            </w:r>
            <w:proofErr w:type="gramEnd"/>
          </w:p>
          <w:p w14:paraId="19A858A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A5D411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16966A4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3778FE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CD8DC5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68A2217"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Create(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Employee emp)</w:t>
            </w:r>
          </w:p>
          <w:p w14:paraId="5C4AAB70"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79FD4C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context.Add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w:t>
            </w:r>
          </w:p>
          <w:p w14:paraId="09B2E87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F8D78C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RedirectToAction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"Index"</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15EFF5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476D4BF"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DCC6DF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4004FB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There is one-to-many relationship between employee and department.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we also have to insert a department for every </w:t>
      </w:r>
      <w:proofErr w:type="spellStart"/>
      <w:r w:rsidRPr="003869B6">
        <w:rPr>
          <w:rFonts w:ascii="Lora" w:eastAsia="Times New Roman" w:hAnsi="Lora" w:cs="Times New Roman"/>
          <w:color w:val="2A2A2A"/>
          <w:kern w:val="0"/>
          <w:sz w:val="27"/>
          <w:szCs w:val="27"/>
          <w:lang w:eastAsia="en-IN"/>
          <w14:ligatures w14:val="none"/>
        </w:rPr>
        <w:t>empoyee</w:t>
      </w:r>
      <w:proofErr w:type="spellEnd"/>
      <w:r w:rsidRPr="003869B6">
        <w:rPr>
          <w:rFonts w:ascii="Lora" w:eastAsia="Times New Roman" w:hAnsi="Lora" w:cs="Times New Roman"/>
          <w:color w:val="2A2A2A"/>
          <w:kern w:val="0"/>
          <w:sz w:val="27"/>
          <w:szCs w:val="27"/>
          <w:lang w:eastAsia="en-IN"/>
          <w14:ligatures w14:val="none"/>
        </w:rPr>
        <w:t>. The departments are fetched from department entity, then they are converted to a </w:t>
      </w:r>
      <w:r w:rsidRPr="003869B6">
        <w:rPr>
          <w:rFonts w:ascii="Courier New" w:eastAsia="Times New Roman" w:hAnsi="Courier New" w:cs="Courier New"/>
          <w:color w:val="333333"/>
          <w:kern w:val="0"/>
          <w:sz w:val="23"/>
          <w:szCs w:val="23"/>
          <w:shd w:val="clear" w:color="auto" w:fill="F1F1F1"/>
          <w:lang w:eastAsia="en-IN"/>
          <w14:ligatures w14:val="none"/>
        </w:rPr>
        <w:t>List&lt;</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SelectListItem</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&gt;</w:t>
      </w:r>
      <w:r w:rsidRPr="003869B6">
        <w:rPr>
          <w:rFonts w:ascii="Lora" w:eastAsia="Times New Roman" w:hAnsi="Lora" w:cs="Times New Roman"/>
          <w:color w:val="2A2A2A"/>
          <w:kern w:val="0"/>
          <w:sz w:val="27"/>
          <w:szCs w:val="27"/>
          <w:lang w:eastAsia="en-IN"/>
          <w14:ligatures w14:val="none"/>
        </w:rPr>
        <w:t xml:space="preserve"> object and added to a </w:t>
      </w:r>
      <w:proofErr w:type="spellStart"/>
      <w:r w:rsidRPr="003869B6">
        <w:rPr>
          <w:rFonts w:ascii="Lora" w:eastAsia="Times New Roman" w:hAnsi="Lora" w:cs="Times New Roman"/>
          <w:color w:val="2A2A2A"/>
          <w:kern w:val="0"/>
          <w:sz w:val="27"/>
          <w:szCs w:val="27"/>
          <w:lang w:eastAsia="en-IN"/>
          <w14:ligatures w14:val="none"/>
        </w:rPr>
        <w:t>Viewbag</w:t>
      </w:r>
      <w:proofErr w:type="spellEnd"/>
      <w:r w:rsidRPr="003869B6">
        <w:rPr>
          <w:rFonts w:ascii="Lora" w:eastAsia="Times New Roman" w:hAnsi="Lora" w:cs="Times New Roman"/>
          <w:color w:val="2A2A2A"/>
          <w:kern w:val="0"/>
          <w:sz w:val="27"/>
          <w:szCs w:val="27"/>
          <w:lang w:eastAsia="en-IN"/>
          <w14:ligatures w14:val="none"/>
        </w:rPr>
        <w:t xml:space="preserve"> variable.</w:t>
      </w:r>
    </w:p>
    <w:p w14:paraId="4AFF145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List&lt;</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r w:rsidRPr="003869B6">
        <w:rPr>
          <w:rFonts w:ascii="inherit" w:eastAsia="Times New Roman" w:hAnsi="inherit" w:cs="Courier New"/>
          <w:color w:val="B9BDB6"/>
          <w:kern w:val="0"/>
          <w:sz w:val="20"/>
          <w:szCs w:val="20"/>
          <w:lang w:eastAsia="en-IN"/>
          <w14:ligatures w14:val="none"/>
        </w:rPr>
        <w:t>&gt; dept = new List&lt;</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proofErr w:type="gramStart"/>
      <w:r w:rsidRPr="003869B6">
        <w:rPr>
          <w:rFonts w:ascii="inherit" w:eastAsia="Times New Roman" w:hAnsi="inherit" w:cs="Courier New"/>
          <w:color w:val="B9BDB6"/>
          <w:kern w:val="0"/>
          <w:sz w:val="20"/>
          <w:szCs w:val="20"/>
          <w:lang w:eastAsia="en-IN"/>
          <w14:ligatures w14:val="none"/>
        </w:rPr>
        <w:t>&gt;(</w:t>
      </w:r>
      <w:proofErr w:type="gramEnd"/>
      <w:r w:rsidRPr="003869B6">
        <w:rPr>
          <w:rFonts w:ascii="inherit" w:eastAsia="Times New Roman" w:hAnsi="inherit" w:cs="Courier New"/>
          <w:color w:val="B9BDB6"/>
          <w:kern w:val="0"/>
          <w:sz w:val="20"/>
          <w:szCs w:val="20"/>
          <w:lang w:eastAsia="en-IN"/>
          <w14:ligatures w14:val="none"/>
        </w:rPr>
        <w:t>);</w:t>
      </w:r>
    </w:p>
    <w:p w14:paraId="36BD41C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dept = </w:t>
      </w:r>
      <w:proofErr w:type="spellStart"/>
      <w:proofErr w:type="gramStart"/>
      <w:r w:rsidRPr="003869B6">
        <w:rPr>
          <w:rFonts w:ascii="inherit" w:eastAsia="Times New Roman" w:hAnsi="inherit" w:cs="Courier New"/>
          <w:color w:val="B9BDB6"/>
          <w:kern w:val="0"/>
          <w:sz w:val="20"/>
          <w:szCs w:val="20"/>
          <w:lang w:eastAsia="en-IN"/>
          <w14:ligatures w14:val="none"/>
        </w:rPr>
        <w:t>context.Department.Select</w:t>
      </w:r>
      <w:proofErr w:type="spellEnd"/>
      <w:proofErr w:type="gramEnd"/>
      <w:r w:rsidRPr="003869B6">
        <w:rPr>
          <w:rFonts w:ascii="inherit" w:eastAsia="Times New Roman" w:hAnsi="inherit" w:cs="Courier New"/>
          <w:color w:val="B9BDB6"/>
          <w:kern w:val="0"/>
          <w:sz w:val="20"/>
          <w:szCs w:val="20"/>
          <w:lang w:eastAsia="en-IN"/>
          <w14:ligatures w14:val="none"/>
        </w:rPr>
        <w:t xml:space="preserve">(x =&gt; new </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r w:rsidRPr="003869B6">
        <w:rPr>
          <w:rFonts w:ascii="inherit" w:eastAsia="Times New Roman" w:hAnsi="inherit" w:cs="Courier New"/>
          <w:color w:val="B9BDB6"/>
          <w:kern w:val="0"/>
          <w:sz w:val="20"/>
          <w:szCs w:val="20"/>
          <w:lang w:eastAsia="en-IN"/>
          <w14:ligatures w14:val="none"/>
        </w:rPr>
        <w:t xml:space="preserve"> { Text = </w:t>
      </w:r>
      <w:proofErr w:type="spellStart"/>
      <w:r w:rsidRPr="003869B6">
        <w:rPr>
          <w:rFonts w:ascii="inherit" w:eastAsia="Times New Roman" w:hAnsi="inherit" w:cs="Courier New"/>
          <w:color w:val="B9BDB6"/>
          <w:kern w:val="0"/>
          <w:sz w:val="20"/>
          <w:szCs w:val="20"/>
          <w:lang w:eastAsia="en-IN"/>
          <w14:ligatures w14:val="none"/>
        </w:rPr>
        <w:t>x.Name</w:t>
      </w:r>
      <w:proofErr w:type="spellEnd"/>
      <w:r w:rsidRPr="003869B6">
        <w:rPr>
          <w:rFonts w:ascii="inherit" w:eastAsia="Times New Roman" w:hAnsi="inherit" w:cs="Courier New"/>
          <w:color w:val="B9BDB6"/>
          <w:kern w:val="0"/>
          <w:sz w:val="20"/>
          <w:szCs w:val="20"/>
          <w:lang w:eastAsia="en-IN"/>
          <w14:ligatures w14:val="none"/>
        </w:rPr>
        <w:t xml:space="preserve">, Value = </w:t>
      </w:r>
      <w:proofErr w:type="spellStart"/>
      <w:r w:rsidRPr="003869B6">
        <w:rPr>
          <w:rFonts w:ascii="inherit" w:eastAsia="Times New Roman" w:hAnsi="inherit" w:cs="Courier New"/>
          <w:color w:val="B9BDB6"/>
          <w:kern w:val="0"/>
          <w:sz w:val="20"/>
          <w:szCs w:val="20"/>
          <w:lang w:eastAsia="en-IN"/>
          <w14:ligatures w14:val="none"/>
        </w:rPr>
        <w:t>x.Id.ToString</w:t>
      </w:r>
      <w:proofErr w:type="spellEnd"/>
      <w:r w:rsidRPr="003869B6">
        <w:rPr>
          <w:rFonts w:ascii="inherit" w:eastAsia="Times New Roman" w:hAnsi="inherit" w:cs="Courier New"/>
          <w:color w:val="B9BDB6"/>
          <w:kern w:val="0"/>
          <w:sz w:val="20"/>
          <w:szCs w:val="20"/>
          <w:lang w:eastAsia="en-IN"/>
          <w14:ligatures w14:val="none"/>
        </w:rPr>
        <w:t>() }).</w:t>
      </w:r>
      <w:proofErr w:type="spellStart"/>
      <w:r w:rsidRPr="003869B6">
        <w:rPr>
          <w:rFonts w:ascii="inherit" w:eastAsia="Times New Roman" w:hAnsi="inherit" w:cs="Courier New"/>
          <w:color w:val="B9BDB6"/>
          <w:kern w:val="0"/>
          <w:sz w:val="20"/>
          <w:szCs w:val="20"/>
          <w:lang w:eastAsia="en-IN"/>
          <w14:ligatures w14:val="none"/>
        </w:rPr>
        <w:t>ToList</w:t>
      </w:r>
      <w:proofErr w:type="spellEnd"/>
      <w:r w:rsidRPr="003869B6">
        <w:rPr>
          <w:rFonts w:ascii="inherit" w:eastAsia="Times New Roman" w:hAnsi="inherit" w:cs="Courier New"/>
          <w:color w:val="B9BDB6"/>
          <w:kern w:val="0"/>
          <w:sz w:val="20"/>
          <w:szCs w:val="20"/>
          <w:lang w:eastAsia="en-IN"/>
          <w14:ligatures w14:val="none"/>
        </w:rPr>
        <w:t>();</w:t>
      </w:r>
    </w:p>
    <w:p w14:paraId="15912AC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proofErr w:type="spellStart"/>
      <w:r w:rsidRPr="003869B6">
        <w:rPr>
          <w:rFonts w:ascii="inherit" w:eastAsia="Times New Roman" w:hAnsi="inherit" w:cs="Courier New"/>
          <w:color w:val="B9BDB6"/>
          <w:kern w:val="0"/>
          <w:sz w:val="20"/>
          <w:szCs w:val="20"/>
          <w:lang w:eastAsia="en-IN"/>
          <w14:ligatures w14:val="none"/>
        </w:rPr>
        <w:t>ViewBag.Department</w:t>
      </w:r>
      <w:proofErr w:type="spellEnd"/>
      <w:r w:rsidRPr="003869B6">
        <w:rPr>
          <w:rFonts w:ascii="inherit" w:eastAsia="Times New Roman" w:hAnsi="inherit" w:cs="Courier New"/>
          <w:color w:val="B9BDB6"/>
          <w:kern w:val="0"/>
          <w:sz w:val="20"/>
          <w:szCs w:val="20"/>
          <w:lang w:eastAsia="en-IN"/>
          <w14:ligatures w14:val="none"/>
        </w:rPr>
        <w:t xml:space="preserve"> = </w:t>
      </w:r>
      <w:proofErr w:type="gramStart"/>
      <w:r w:rsidRPr="003869B6">
        <w:rPr>
          <w:rFonts w:ascii="inherit" w:eastAsia="Times New Roman" w:hAnsi="inherit" w:cs="Courier New"/>
          <w:color w:val="B9BDB6"/>
          <w:kern w:val="0"/>
          <w:sz w:val="20"/>
          <w:szCs w:val="20"/>
          <w:lang w:eastAsia="en-IN"/>
          <w14:ligatures w14:val="none"/>
        </w:rPr>
        <w:t>dept;</w:t>
      </w:r>
      <w:proofErr w:type="gramEnd"/>
    </w:p>
    <w:p w14:paraId="7D23436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On the view we will read the </w:t>
      </w:r>
      <w:proofErr w:type="spellStart"/>
      <w:r w:rsidRPr="003869B6">
        <w:rPr>
          <w:rFonts w:ascii="Lora" w:eastAsia="Times New Roman" w:hAnsi="Lora" w:cs="Times New Roman"/>
          <w:color w:val="2A2A2A"/>
          <w:kern w:val="0"/>
          <w:sz w:val="27"/>
          <w:szCs w:val="27"/>
          <w:lang w:eastAsia="en-IN"/>
          <w14:ligatures w14:val="none"/>
        </w:rPr>
        <w:t>Viewbag</w:t>
      </w:r>
      <w:proofErr w:type="spellEnd"/>
      <w:r w:rsidRPr="003869B6">
        <w:rPr>
          <w:rFonts w:ascii="Lora" w:eastAsia="Times New Roman" w:hAnsi="Lora" w:cs="Times New Roman"/>
          <w:color w:val="2A2A2A"/>
          <w:kern w:val="0"/>
          <w:sz w:val="27"/>
          <w:szCs w:val="27"/>
          <w:lang w:eastAsia="en-IN"/>
          <w14:ligatures w14:val="none"/>
        </w:rPr>
        <w:t xml:space="preserve"> value and show the departments in an HTML SELECT control.</w:t>
      </w:r>
    </w:p>
    <w:p w14:paraId="4CDD8CD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can also use the </w:t>
      </w:r>
      <w:proofErr w:type="spellStart"/>
      <w:r w:rsidRPr="003869B6">
        <w:rPr>
          <w:rFonts w:ascii="Lora" w:eastAsia="Times New Roman" w:hAnsi="Lora" w:cs="Times New Roman"/>
          <w:color w:val="2A2A2A"/>
          <w:kern w:val="0"/>
          <w:sz w:val="27"/>
          <w:szCs w:val="27"/>
          <w:lang w:eastAsia="en-IN"/>
          <w14:ligatures w14:val="none"/>
        </w:rPr>
        <w:t>TryUpdateModelAsync</w:t>
      </w:r>
      <w:proofErr w:type="spellEnd"/>
      <w:r w:rsidRPr="003869B6">
        <w:rPr>
          <w:rFonts w:ascii="Lora" w:eastAsia="Times New Roman" w:hAnsi="Lora" w:cs="Times New Roman"/>
          <w:color w:val="2A2A2A"/>
          <w:kern w:val="0"/>
          <w:sz w:val="27"/>
          <w:szCs w:val="27"/>
          <w:lang w:eastAsia="en-IN"/>
          <w14:ligatures w14:val="none"/>
        </w:rPr>
        <w:t xml:space="preserve"> method on the create action method. Remove the post version of Create action and replace with </w:t>
      </w:r>
      <w:proofErr w:type="spellStart"/>
      <w:r w:rsidRPr="003869B6">
        <w:rPr>
          <w:rFonts w:ascii="Lora" w:eastAsia="Times New Roman" w:hAnsi="Lora" w:cs="Times New Roman"/>
          <w:color w:val="2A2A2A"/>
          <w:kern w:val="0"/>
          <w:sz w:val="27"/>
          <w:szCs w:val="27"/>
          <w:lang w:eastAsia="en-IN"/>
          <w14:ligatures w14:val="none"/>
        </w:rPr>
        <w:t>with</w:t>
      </w:r>
      <w:proofErr w:type="spellEnd"/>
      <w:r w:rsidRPr="003869B6">
        <w:rPr>
          <w:rFonts w:ascii="Lora" w:eastAsia="Times New Roman" w:hAnsi="Lora" w:cs="Times New Roman"/>
          <w:color w:val="2A2A2A"/>
          <w:kern w:val="0"/>
          <w:sz w:val="27"/>
          <w:szCs w:val="27"/>
          <w:lang w:eastAsia="en-IN"/>
          <w14:ligatures w14:val="none"/>
        </w:rPr>
        <w:t xml:space="preserve"> the below given one.</w:t>
      </w:r>
    </w:p>
    <w:p w14:paraId="6A71572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HttpPost</w:t>
      </w:r>
      <w:proofErr w:type="spellEnd"/>
      <w:r w:rsidRPr="003869B6">
        <w:rPr>
          <w:rFonts w:ascii="inherit" w:eastAsia="Times New Roman" w:hAnsi="inherit" w:cs="Courier New"/>
          <w:color w:val="B9BDB6"/>
          <w:kern w:val="0"/>
          <w:sz w:val="20"/>
          <w:szCs w:val="20"/>
          <w:lang w:eastAsia="en-IN"/>
          <w14:ligatures w14:val="none"/>
        </w:rPr>
        <w:t>]</w:t>
      </w:r>
    </w:p>
    <w:p w14:paraId="1928F90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ActionName</w:t>
      </w:r>
      <w:proofErr w:type="spellEnd"/>
      <w:r w:rsidRPr="003869B6">
        <w:rPr>
          <w:rFonts w:ascii="inherit" w:eastAsia="Times New Roman" w:hAnsi="inherit" w:cs="Courier New"/>
          <w:color w:val="B9BDB6"/>
          <w:kern w:val="0"/>
          <w:sz w:val="20"/>
          <w:szCs w:val="20"/>
          <w:lang w:eastAsia="en-IN"/>
          <w14:ligatures w14:val="none"/>
        </w:rPr>
        <w:t>("Create")]</w:t>
      </w:r>
    </w:p>
    <w:p w14:paraId="53E5C85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public async Task&lt;</w:t>
      </w:r>
      <w:proofErr w:type="spellStart"/>
      <w:r w:rsidRPr="003869B6">
        <w:rPr>
          <w:rFonts w:ascii="inherit" w:eastAsia="Times New Roman" w:hAnsi="inherit" w:cs="Courier New"/>
          <w:color w:val="B9BDB6"/>
          <w:kern w:val="0"/>
          <w:sz w:val="20"/>
          <w:szCs w:val="20"/>
          <w:lang w:eastAsia="en-IN"/>
          <w14:ligatures w14:val="none"/>
        </w:rPr>
        <w:t>IActionResult</w:t>
      </w:r>
      <w:proofErr w:type="spellEnd"/>
      <w:r w:rsidRPr="003869B6">
        <w:rPr>
          <w:rFonts w:ascii="inherit" w:eastAsia="Times New Roman" w:hAnsi="inherit" w:cs="Courier New"/>
          <w:color w:val="B9BDB6"/>
          <w:kern w:val="0"/>
          <w:sz w:val="20"/>
          <w:szCs w:val="20"/>
          <w:lang w:eastAsia="en-IN"/>
          <w14:ligatures w14:val="none"/>
        </w:rPr>
        <w:t>&gt; Create_</w:t>
      </w:r>
      <w:proofErr w:type="gramStart"/>
      <w:r w:rsidRPr="003869B6">
        <w:rPr>
          <w:rFonts w:ascii="inherit" w:eastAsia="Times New Roman" w:hAnsi="inherit" w:cs="Courier New"/>
          <w:color w:val="B9BDB6"/>
          <w:kern w:val="0"/>
          <w:sz w:val="20"/>
          <w:szCs w:val="20"/>
          <w:lang w:eastAsia="en-IN"/>
          <w14:ligatures w14:val="none"/>
        </w:rPr>
        <w:t>Post(</w:t>
      </w:r>
      <w:proofErr w:type="gramEnd"/>
      <w:r w:rsidRPr="003869B6">
        <w:rPr>
          <w:rFonts w:ascii="inherit" w:eastAsia="Times New Roman" w:hAnsi="inherit" w:cs="Courier New"/>
          <w:color w:val="B9BDB6"/>
          <w:kern w:val="0"/>
          <w:sz w:val="20"/>
          <w:szCs w:val="20"/>
          <w:lang w:eastAsia="en-IN"/>
          <w14:ligatures w14:val="none"/>
        </w:rPr>
        <w:t>)</w:t>
      </w:r>
    </w:p>
    <w:p w14:paraId="3144CE03"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37A0195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13F8E6B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var </w:t>
      </w:r>
      <w:proofErr w:type="spellStart"/>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 xml:space="preserve"> = new </w:t>
      </w:r>
      <w:proofErr w:type="gramStart"/>
      <w:r w:rsidRPr="003869B6">
        <w:rPr>
          <w:rFonts w:ascii="inherit" w:eastAsia="Times New Roman" w:hAnsi="inherit" w:cs="Courier New"/>
          <w:color w:val="B9BDB6"/>
          <w:kern w:val="0"/>
          <w:sz w:val="20"/>
          <w:szCs w:val="20"/>
          <w:lang w:eastAsia="en-IN"/>
          <w14:ligatures w14:val="none"/>
        </w:rPr>
        <w:t>Employee(</w:t>
      </w:r>
      <w:proofErr w:type="gramEnd"/>
      <w:r w:rsidRPr="003869B6">
        <w:rPr>
          <w:rFonts w:ascii="inherit" w:eastAsia="Times New Roman" w:hAnsi="inherit" w:cs="Courier New"/>
          <w:color w:val="B9BDB6"/>
          <w:kern w:val="0"/>
          <w:sz w:val="20"/>
          <w:szCs w:val="20"/>
          <w:lang w:eastAsia="en-IN"/>
          <w14:ligatures w14:val="none"/>
        </w:rPr>
        <w:t>);</w:t>
      </w:r>
    </w:p>
    <w:p w14:paraId="4EB6BDB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5399C04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if (await </w:t>
      </w:r>
      <w:proofErr w:type="spellStart"/>
      <w:r w:rsidRPr="003869B6">
        <w:rPr>
          <w:rFonts w:ascii="inherit" w:eastAsia="Times New Roman" w:hAnsi="inherit" w:cs="Courier New"/>
          <w:color w:val="B9BDB6"/>
          <w:kern w:val="0"/>
          <w:sz w:val="20"/>
          <w:szCs w:val="20"/>
          <w:lang w:eastAsia="en-IN"/>
          <w14:ligatures w14:val="none"/>
        </w:rPr>
        <w:t>TryUpdateModelAsync</w:t>
      </w:r>
      <w:proofErr w:type="spellEnd"/>
      <w:r w:rsidRPr="003869B6">
        <w:rPr>
          <w:rFonts w:ascii="inherit" w:eastAsia="Times New Roman" w:hAnsi="inherit" w:cs="Courier New"/>
          <w:color w:val="B9BDB6"/>
          <w:kern w:val="0"/>
          <w:sz w:val="20"/>
          <w:szCs w:val="20"/>
          <w:lang w:eastAsia="en-IN"/>
          <w14:ligatures w14:val="none"/>
        </w:rPr>
        <w:t>&lt;Employee</w:t>
      </w:r>
      <w:proofErr w:type="gramStart"/>
      <w:r w:rsidRPr="003869B6">
        <w:rPr>
          <w:rFonts w:ascii="inherit" w:eastAsia="Times New Roman" w:hAnsi="inherit" w:cs="Courier New"/>
          <w:color w:val="B9BDB6"/>
          <w:kern w:val="0"/>
          <w:sz w:val="20"/>
          <w:szCs w:val="20"/>
          <w:lang w:eastAsia="en-IN"/>
          <w14:ligatures w14:val="none"/>
        </w:rPr>
        <w:t>&gt;(</w:t>
      </w:r>
      <w:proofErr w:type="spellStart"/>
      <w:proofErr w:type="gramEnd"/>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 xml:space="preserve">, "", s =&gt; </w:t>
      </w:r>
      <w:proofErr w:type="spellStart"/>
      <w:r w:rsidRPr="003869B6">
        <w:rPr>
          <w:rFonts w:ascii="inherit" w:eastAsia="Times New Roman" w:hAnsi="inherit" w:cs="Courier New"/>
          <w:color w:val="B9BDB6"/>
          <w:kern w:val="0"/>
          <w:sz w:val="20"/>
          <w:szCs w:val="20"/>
          <w:lang w:eastAsia="en-IN"/>
          <w14:ligatures w14:val="none"/>
        </w:rPr>
        <w:t>s.Name</w:t>
      </w:r>
      <w:proofErr w:type="spell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s.DepartmentId</w:t>
      </w:r>
      <w:proofErr w:type="spell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s.Designation</w:t>
      </w:r>
      <w:proofErr w:type="spellEnd"/>
      <w:r w:rsidRPr="003869B6">
        <w:rPr>
          <w:rFonts w:ascii="inherit" w:eastAsia="Times New Roman" w:hAnsi="inherit" w:cs="Courier New"/>
          <w:color w:val="B9BDB6"/>
          <w:kern w:val="0"/>
          <w:sz w:val="20"/>
          <w:szCs w:val="20"/>
          <w:lang w:eastAsia="en-IN"/>
          <w14:ligatures w14:val="none"/>
        </w:rPr>
        <w:t>))</w:t>
      </w:r>
    </w:p>
    <w:p w14:paraId="4C72E5C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6EE59F5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proofErr w:type="gramStart"/>
      <w:r w:rsidRPr="003869B6">
        <w:rPr>
          <w:rFonts w:ascii="inherit" w:eastAsia="Times New Roman" w:hAnsi="inherit" w:cs="Courier New"/>
          <w:color w:val="B9BDB6"/>
          <w:kern w:val="0"/>
          <w:sz w:val="20"/>
          <w:szCs w:val="20"/>
          <w:lang w:eastAsia="en-IN"/>
          <w14:ligatures w14:val="none"/>
        </w:rPr>
        <w:t>context.Employee.Add</w:t>
      </w:r>
      <w:proofErr w:type="spellEnd"/>
      <w:proofErr w:type="gram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emptyEmployee</w:t>
      </w:r>
      <w:proofErr w:type="spellEnd"/>
      <w:r w:rsidRPr="003869B6">
        <w:rPr>
          <w:rFonts w:ascii="inherit" w:eastAsia="Times New Roman" w:hAnsi="inherit" w:cs="Courier New"/>
          <w:color w:val="B9BDB6"/>
          <w:kern w:val="0"/>
          <w:sz w:val="20"/>
          <w:szCs w:val="20"/>
          <w:lang w:eastAsia="en-IN"/>
          <w14:ligatures w14:val="none"/>
        </w:rPr>
        <w:t>);</w:t>
      </w:r>
    </w:p>
    <w:p w14:paraId="7A1DBDB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await </w:t>
      </w:r>
      <w:proofErr w:type="spellStart"/>
      <w:proofErr w:type="gramStart"/>
      <w:r w:rsidRPr="003869B6">
        <w:rPr>
          <w:rFonts w:ascii="inherit" w:eastAsia="Times New Roman" w:hAnsi="inherit" w:cs="Courier New"/>
          <w:color w:val="B9BDB6"/>
          <w:kern w:val="0"/>
          <w:sz w:val="20"/>
          <w:szCs w:val="20"/>
          <w:lang w:eastAsia="en-IN"/>
          <w14:ligatures w14:val="none"/>
        </w:rPr>
        <w:t>context.SaveChangesAsync</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20406D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return </w:t>
      </w:r>
      <w:proofErr w:type="spellStart"/>
      <w:r w:rsidRPr="003869B6">
        <w:rPr>
          <w:rFonts w:ascii="inherit" w:eastAsia="Times New Roman" w:hAnsi="inherit" w:cs="Courier New"/>
          <w:color w:val="B9BDB6"/>
          <w:kern w:val="0"/>
          <w:sz w:val="20"/>
          <w:szCs w:val="20"/>
          <w:lang w:eastAsia="en-IN"/>
          <w14:ligatures w14:val="none"/>
        </w:rPr>
        <w:t>RedirectToAction</w:t>
      </w:r>
      <w:proofErr w:type="spellEnd"/>
      <w:r w:rsidRPr="003869B6">
        <w:rPr>
          <w:rFonts w:ascii="inherit" w:eastAsia="Times New Roman" w:hAnsi="inherit" w:cs="Courier New"/>
          <w:color w:val="B9BDB6"/>
          <w:kern w:val="0"/>
          <w:sz w:val="20"/>
          <w:szCs w:val="20"/>
          <w:lang w:eastAsia="en-IN"/>
          <w14:ligatures w14:val="none"/>
        </w:rPr>
        <w:t>("Index"</w:t>
      </w:r>
      <w:proofErr w:type="gramStart"/>
      <w:r w:rsidRPr="003869B6">
        <w:rPr>
          <w:rFonts w:ascii="inherit" w:eastAsia="Times New Roman" w:hAnsi="inherit" w:cs="Courier New"/>
          <w:color w:val="B9BDB6"/>
          <w:kern w:val="0"/>
          <w:sz w:val="20"/>
          <w:szCs w:val="20"/>
          <w:lang w:eastAsia="en-IN"/>
          <w14:ligatures w14:val="none"/>
        </w:rPr>
        <w:t>);</w:t>
      </w:r>
      <w:proofErr w:type="gramEnd"/>
    </w:p>
    <w:p w14:paraId="4F8785E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1D29BFC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65AFC1C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return </w:t>
      </w:r>
      <w:proofErr w:type="gramStart"/>
      <w:r w:rsidRPr="003869B6">
        <w:rPr>
          <w:rFonts w:ascii="inherit" w:eastAsia="Times New Roman" w:hAnsi="inherit" w:cs="Courier New"/>
          <w:color w:val="B9BDB6"/>
          <w:kern w:val="0"/>
          <w:sz w:val="20"/>
          <w:szCs w:val="20"/>
          <w:lang w:eastAsia="en-IN"/>
          <w14:ligatures w14:val="none"/>
        </w:rPr>
        <w:t>View(</w:t>
      </w:r>
      <w:proofErr w:type="gramEnd"/>
      <w:r w:rsidRPr="003869B6">
        <w:rPr>
          <w:rFonts w:ascii="inherit" w:eastAsia="Times New Roman" w:hAnsi="inherit" w:cs="Courier New"/>
          <w:color w:val="B9BDB6"/>
          <w:kern w:val="0"/>
          <w:sz w:val="20"/>
          <w:szCs w:val="20"/>
          <w:lang w:eastAsia="en-IN"/>
          <w14:ligatures w14:val="none"/>
        </w:rPr>
        <w:t>);</w:t>
      </w:r>
    </w:p>
    <w:p w14:paraId="22A928B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4E8BA3E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In the above code we are creating an empty employee object and then adding 3 value – Name, </w:t>
      </w:r>
      <w:proofErr w:type="spellStart"/>
      <w:r w:rsidRPr="003869B6">
        <w:rPr>
          <w:rFonts w:ascii="Lora" w:eastAsia="Times New Roman" w:hAnsi="Lora" w:cs="Times New Roman"/>
          <w:color w:val="2A2A2A"/>
          <w:kern w:val="0"/>
          <w:sz w:val="27"/>
          <w:szCs w:val="27"/>
          <w:lang w:eastAsia="en-IN"/>
          <w14:ligatures w14:val="none"/>
        </w:rPr>
        <w:t>DepartmentId</w:t>
      </w:r>
      <w:proofErr w:type="spellEnd"/>
      <w:r w:rsidRPr="003869B6">
        <w:rPr>
          <w:rFonts w:ascii="Lora" w:eastAsia="Times New Roman" w:hAnsi="Lora" w:cs="Times New Roman"/>
          <w:color w:val="2A2A2A"/>
          <w:kern w:val="0"/>
          <w:sz w:val="27"/>
          <w:szCs w:val="27"/>
          <w:lang w:eastAsia="en-IN"/>
          <w14:ligatures w14:val="none"/>
        </w:rPr>
        <w:t xml:space="preserve"> and Designation to it with lambda expression.</w:t>
      </w:r>
    </w:p>
    <w:p w14:paraId="5E1BFAA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s =&gt; </w:t>
      </w:r>
      <w:proofErr w:type="spellStart"/>
      <w:proofErr w:type="gramStart"/>
      <w:r w:rsidRPr="003869B6">
        <w:rPr>
          <w:rFonts w:ascii="inherit" w:eastAsia="Times New Roman" w:hAnsi="inherit" w:cs="Courier New"/>
          <w:color w:val="B9BDB6"/>
          <w:kern w:val="0"/>
          <w:sz w:val="20"/>
          <w:szCs w:val="20"/>
          <w:lang w:eastAsia="en-IN"/>
          <w14:ligatures w14:val="none"/>
        </w:rPr>
        <w:t>s.Name</w:t>
      </w:r>
      <w:proofErr w:type="spellEnd"/>
      <w:proofErr w:type="gram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s.DepartmentId</w:t>
      </w:r>
      <w:proofErr w:type="spellEnd"/>
      <w:r w:rsidRPr="003869B6">
        <w:rPr>
          <w:rFonts w:ascii="inherit" w:eastAsia="Times New Roman" w:hAnsi="inherit" w:cs="Courier New"/>
          <w:color w:val="B9BDB6"/>
          <w:kern w:val="0"/>
          <w:sz w:val="20"/>
          <w:szCs w:val="20"/>
          <w:lang w:eastAsia="en-IN"/>
          <w14:ligatures w14:val="none"/>
        </w:rPr>
        <w:t xml:space="preserve">, s =&gt; </w:t>
      </w:r>
      <w:proofErr w:type="spellStart"/>
      <w:r w:rsidRPr="003869B6">
        <w:rPr>
          <w:rFonts w:ascii="inherit" w:eastAsia="Times New Roman" w:hAnsi="inherit" w:cs="Courier New"/>
          <w:color w:val="B9BDB6"/>
          <w:kern w:val="0"/>
          <w:sz w:val="20"/>
          <w:szCs w:val="20"/>
          <w:lang w:eastAsia="en-IN"/>
          <w14:ligatures w14:val="none"/>
        </w:rPr>
        <w:t>s.Designation</w:t>
      </w:r>
      <w:proofErr w:type="spellEnd"/>
    </w:p>
    <w:p w14:paraId="726BF72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These employee values are provided by Model Binding when the form given on the razor view file is submitted. After that we are checking if the </w:t>
      </w:r>
      <w:proofErr w:type="spellStart"/>
      <w:r w:rsidRPr="003869B6">
        <w:rPr>
          <w:rFonts w:ascii="Lora" w:eastAsia="Times New Roman" w:hAnsi="Lora" w:cs="Times New Roman"/>
          <w:color w:val="2A2A2A"/>
          <w:kern w:val="0"/>
          <w:sz w:val="27"/>
          <w:szCs w:val="27"/>
          <w:lang w:eastAsia="en-IN"/>
          <w14:ligatures w14:val="none"/>
        </w:rPr>
        <w:t>TryUpdateModelAsync</w:t>
      </w:r>
      <w:proofErr w:type="spellEnd"/>
      <w:r w:rsidRPr="003869B6">
        <w:rPr>
          <w:rFonts w:ascii="Lora" w:eastAsia="Times New Roman" w:hAnsi="Lora" w:cs="Times New Roman"/>
          <w:color w:val="2A2A2A"/>
          <w:kern w:val="0"/>
          <w:sz w:val="27"/>
          <w:szCs w:val="27"/>
          <w:lang w:eastAsia="en-IN"/>
          <w14:ligatures w14:val="none"/>
        </w:rPr>
        <w:t xml:space="preserve"> returns true which is the case when the empty employee object is successfully provided with values through the lambda expression.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in that case we are adding the employee record to the database context and then inserting the record to the database by using Entity Framework Core </w:t>
      </w:r>
      <w:proofErr w:type="spellStart"/>
      <w:r w:rsidRPr="003869B6">
        <w:rPr>
          <w:rFonts w:ascii="Lora" w:eastAsia="Times New Roman" w:hAnsi="Lora" w:cs="Times New Roman"/>
          <w:color w:val="2A2A2A"/>
          <w:kern w:val="0"/>
          <w:sz w:val="27"/>
          <w:szCs w:val="27"/>
          <w:lang w:eastAsia="en-IN"/>
          <w14:ligatures w14:val="none"/>
        </w:rPr>
        <w:t>SaveChangesAsync</w:t>
      </w:r>
      <w:proofErr w:type="spellEnd"/>
      <w:r w:rsidRPr="003869B6">
        <w:rPr>
          <w:rFonts w:ascii="Lora" w:eastAsia="Times New Roman" w:hAnsi="Lora" w:cs="Times New Roman"/>
          <w:color w:val="2A2A2A"/>
          <w:kern w:val="0"/>
          <w:sz w:val="27"/>
          <w:szCs w:val="27"/>
          <w:lang w:eastAsia="en-IN"/>
          <w14:ligatures w14:val="none"/>
        </w:rPr>
        <w:t xml:space="preserve"> method.</w:t>
      </w:r>
    </w:p>
    <w:p w14:paraId="32F5007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context.SaveChangesAsync</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7C1E92F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Next, add a razor view file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Create.cshtml</w:t>
      </w:r>
      <w:proofErr w:type="spellEnd"/>
      <w:r w:rsidRPr="003869B6">
        <w:rPr>
          <w:rFonts w:ascii="Lora" w:eastAsia="Times New Roman" w:hAnsi="Lora" w:cs="Times New Roman"/>
          <w:color w:val="2A2A2A"/>
          <w:kern w:val="0"/>
          <w:sz w:val="27"/>
          <w:szCs w:val="27"/>
          <w:lang w:eastAsia="en-IN"/>
          <w14:ligatures w14:val="none"/>
        </w:rPr>
        <w:t> inside the “Views/Employee” folder with the following code.</w:t>
      </w:r>
    </w:p>
    <w:p w14:paraId="3BF8019D"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A988D4C" wp14:editId="7971879B">
            <wp:extent cx="135255" cy="135255"/>
            <wp:effectExtent l="0" t="0" r="0" b="0"/>
            <wp:docPr id="296" name="Picture 8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725" w:type="dxa"/>
        <w:tblCellMar>
          <w:left w:w="0" w:type="dxa"/>
          <w:right w:w="0" w:type="dxa"/>
        </w:tblCellMar>
        <w:tblLook w:val="04A0" w:firstRow="1" w:lastRow="0" w:firstColumn="1" w:lastColumn="0" w:noHBand="0" w:noVBand="1"/>
      </w:tblPr>
      <w:tblGrid>
        <w:gridCol w:w="272"/>
        <w:gridCol w:w="14453"/>
      </w:tblGrid>
      <w:tr w:rsidR="003869B6" w:rsidRPr="003869B6" w14:paraId="138FFF5A" w14:textId="77777777" w:rsidTr="003869B6">
        <w:tc>
          <w:tcPr>
            <w:tcW w:w="6" w:type="dxa"/>
            <w:tcBorders>
              <w:top w:val="nil"/>
              <w:left w:val="nil"/>
              <w:bottom w:val="nil"/>
              <w:right w:val="nil"/>
            </w:tcBorders>
            <w:vAlign w:val="bottom"/>
            <w:hideMark/>
          </w:tcPr>
          <w:p w14:paraId="3462CAC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4D0975C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7EF926F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3757D3D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3F67260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732B314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B0EADB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5D2A0FA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31A6736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59A5D6B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4A2AE8F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6B385EA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6C94812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182C073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6C1CC20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264CA7F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65D385E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EC5592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73F9B2E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4D527A9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70354E1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4800B4E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5E28A36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p w14:paraId="5811D46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24</w:t>
            </w:r>
          </w:p>
        </w:tc>
        <w:tc>
          <w:tcPr>
            <w:tcW w:w="14018" w:type="dxa"/>
            <w:tcBorders>
              <w:top w:val="nil"/>
              <w:left w:val="nil"/>
              <w:bottom w:val="nil"/>
              <w:right w:val="nil"/>
            </w:tcBorders>
            <w:shd w:val="clear" w:color="auto" w:fill="F1F1F1"/>
            <w:tcMar>
              <w:top w:w="30" w:type="dxa"/>
              <w:left w:w="90" w:type="dxa"/>
              <w:bottom w:w="30" w:type="dxa"/>
              <w:right w:w="90" w:type="dxa"/>
            </w:tcMar>
            <w:vAlign w:val="bottom"/>
            <w:hideMark/>
          </w:tcPr>
          <w:p w14:paraId="3F0E446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21637DE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"Title"</w:t>
            </w:r>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color w:val="0000FF"/>
                <w:kern w:val="0"/>
                <w:sz w:val="26"/>
                <w:szCs w:val="26"/>
                <w:bdr w:val="none" w:sz="0" w:space="0" w:color="auto" w:frame="1"/>
                <w:lang w:eastAsia="en-IN"/>
                <w14:ligatures w14:val="none"/>
              </w:rPr>
              <w:t>"Create Employee</w:t>
            </w:r>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00E2209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E0955F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733AA0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@model Employee</w:t>
            </w:r>
          </w:p>
          <w:p w14:paraId="240F27C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4752D6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&lt;h1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&gt;Create Employee&lt;/h1&gt;</w:t>
            </w:r>
          </w:p>
          <w:p w14:paraId="4E5C49F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a</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3869B6">
              <w:rPr>
                <w:rFonts w:ascii="Consolas" w:eastAsia="Times New Roman" w:hAnsi="Consolas" w:cs="Courier New"/>
                <w:color w:val="0000FF"/>
                <w:kern w:val="0"/>
                <w:sz w:val="26"/>
                <w:szCs w:val="26"/>
                <w:bdr w:val="none" w:sz="0" w:space="0" w:color="auto" w:frame="1"/>
                <w:lang w:eastAsia="en-IN"/>
                <w14:ligatures w14:val="none"/>
              </w:rPr>
              <w:t>"Index"</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&gt;Back&lt;/a&gt;</w:t>
            </w:r>
          </w:p>
          <w:p w14:paraId="458DAE4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76443D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&lt;form method=</w:t>
            </w:r>
            <w:r w:rsidRPr="003869B6">
              <w:rPr>
                <w:rFonts w:ascii="Consolas" w:eastAsia="Times New Roman" w:hAnsi="Consolas" w:cs="Courier New"/>
                <w:color w:val="0000FF"/>
                <w:kern w:val="0"/>
                <w:sz w:val="26"/>
                <w:szCs w:val="26"/>
                <w:bdr w:val="none" w:sz="0" w:space="0" w:color="auto" w:frame="1"/>
                <w:lang w:eastAsia="en-IN"/>
                <w14:ligatures w14:val="none"/>
              </w:rPr>
              <w:t>"post"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C8C869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&lt;div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613709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&lt;label 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"Name"</w:t>
            </w:r>
            <w:r w:rsidRPr="003869B6">
              <w:rPr>
                <w:rFonts w:ascii="Consolas" w:eastAsia="Times New Roman" w:hAnsi="Consolas" w:cs="Courier New"/>
                <w:color w:val="000000"/>
                <w:kern w:val="0"/>
                <w:sz w:val="26"/>
                <w:szCs w:val="26"/>
                <w:bdr w:val="none" w:sz="0" w:space="0" w:color="auto" w:frame="1"/>
                <w:lang w:eastAsia="en-IN"/>
                <w14:ligatures w14:val="none"/>
              </w:rPr>
              <w:t>&gt;&lt;/label&gt;</w:t>
            </w:r>
          </w:p>
          <w:p w14:paraId="32D3641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&lt;input 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"Name"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72B39D4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&lt;/div&gt;</w:t>
            </w:r>
          </w:p>
          <w:p w14:paraId="6FA554E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&lt;div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4B61C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&lt;label 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"Department"</w:t>
            </w:r>
            <w:r w:rsidRPr="003869B6">
              <w:rPr>
                <w:rFonts w:ascii="Consolas" w:eastAsia="Times New Roman" w:hAnsi="Consolas" w:cs="Courier New"/>
                <w:color w:val="000000"/>
                <w:kern w:val="0"/>
                <w:sz w:val="26"/>
                <w:szCs w:val="26"/>
                <w:bdr w:val="none" w:sz="0" w:space="0" w:color="auto" w:frame="1"/>
                <w:lang w:eastAsia="en-IN"/>
                <w14:ligatures w14:val="none"/>
              </w:rPr>
              <w:t>&gt;&lt;/label&gt;</w:t>
            </w:r>
          </w:p>
          <w:p w14:paraId="496F149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select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DepartmentId</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asp-items=</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ViewBag.Department</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000000"/>
                <w:kern w:val="0"/>
                <w:sz w:val="26"/>
                <w:szCs w:val="26"/>
                <w:bdr w:val="none" w:sz="0" w:space="0" w:color="auto" w:frame="1"/>
                <w:lang w:eastAsia="en-IN"/>
                <w14:ligatures w14:val="none"/>
              </w:rPr>
              <w:t>&gt;&lt;/</w:t>
            </w:r>
            <w:r w:rsidRPr="003869B6">
              <w:rPr>
                <w:rFonts w:ascii="Consolas" w:eastAsia="Times New Roman" w:hAnsi="Consolas" w:cs="Courier New"/>
                <w:b/>
                <w:bCs/>
                <w:color w:val="006699"/>
                <w:kern w:val="0"/>
                <w:sz w:val="26"/>
                <w:szCs w:val="26"/>
                <w:bdr w:val="none" w:sz="0" w:space="0" w:color="auto" w:frame="1"/>
                <w:lang w:eastAsia="en-IN"/>
                <w14:ligatures w14:val="none"/>
              </w:rPr>
              <w:t>select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4576AFE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&lt;/div&gt;</w:t>
            </w:r>
          </w:p>
          <w:p w14:paraId="7546840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&lt;div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2D442EA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&lt;label 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"Designation"</w:t>
            </w:r>
            <w:r w:rsidRPr="003869B6">
              <w:rPr>
                <w:rFonts w:ascii="Consolas" w:eastAsia="Times New Roman" w:hAnsi="Consolas" w:cs="Courier New"/>
                <w:color w:val="000000"/>
                <w:kern w:val="0"/>
                <w:sz w:val="26"/>
                <w:szCs w:val="26"/>
                <w:bdr w:val="none" w:sz="0" w:space="0" w:color="auto" w:frame="1"/>
                <w:lang w:eastAsia="en-IN"/>
                <w14:ligatures w14:val="none"/>
              </w:rPr>
              <w:t>&gt;&lt;/label&gt;</w:t>
            </w:r>
          </w:p>
          <w:p w14:paraId="2BBF81C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&lt;input asp-</w:t>
            </w:r>
            <w:r w:rsidRPr="003869B6">
              <w:rPr>
                <w:rFonts w:ascii="Consolas" w:eastAsia="Times New Roman" w:hAnsi="Consolas" w:cs="Courier New"/>
                <w:b/>
                <w:bCs/>
                <w:color w:val="006699"/>
                <w:kern w:val="0"/>
                <w:sz w:val="26"/>
                <w:szCs w:val="26"/>
                <w:bdr w:val="none" w:sz="0" w:space="0" w:color="auto" w:frame="1"/>
                <w:lang w:eastAsia="en-IN"/>
                <w14:ligatures w14:val="none"/>
              </w:rPr>
              <w:t>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"Designation"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6CE2B4D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&lt;/div&gt;</w:t>
            </w:r>
          </w:p>
          <w:p w14:paraId="503F83A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&lt;button type=</w:t>
            </w:r>
            <w:r w:rsidRPr="003869B6">
              <w:rPr>
                <w:rFonts w:ascii="Consolas" w:eastAsia="Times New Roman" w:hAnsi="Consolas" w:cs="Courier New"/>
                <w:color w:val="0000FF"/>
                <w:kern w:val="0"/>
                <w:sz w:val="26"/>
                <w:szCs w:val="26"/>
                <w:bdr w:val="none" w:sz="0" w:space="0" w:color="auto" w:frame="1"/>
                <w:lang w:eastAsia="en-IN"/>
                <w14:ligatures w14:val="none"/>
              </w:rPr>
              <w:t>"submit"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-primary"</w:t>
            </w:r>
            <w:r w:rsidRPr="003869B6">
              <w:rPr>
                <w:rFonts w:ascii="Consolas" w:eastAsia="Times New Roman" w:hAnsi="Consolas" w:cs="Courier New"/>
                <w:color w:val="000000"/>
                <w:kern w:val="0"/>
                <w:sz w:val="26"/>
                <w:szCs w:val="26"/>
                <w:bdr w:val="none" w:sz="0" w:space="0" w:color="auto" w:frame="1"/>
                <w:lang w:eastAsia="en-IN"/>
                <w14:ligatures w14:val="none"/>
              </w:rPr>
              <w:t>&gt;Create&lt;/button&gt;</w:t>
            </w:r>
          </w:p>
          <w:p w14:paraId="2FA978E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&lt;/form&gt;</w:t>
            </w:r>
          </w:p>
        </w:tc>
      </w:tr>
    </w:tbl>
    <w:p w14:paraId="1643D37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Notice how all the departments are shown in the select control with the following razor code.</w:t>
      </w:r>
    </w:p>
    <w:p w14:paraId="4314902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&lt;select asp-for="</w:t>
      </w:r>
      <w:proofErr w:type="spellStart"/>
      <w:r w:rsidRPr="003869B6">
        <w:rPr>
          <w:rFonts w:ascii="inherit" w:eastAsia="Times New Roman" w:hAnsi="inherit" w:cs="Courier New"/>
          <w:color w:val="B9BDB6"/>
          <w:kern w:val="0"/>
          <w:sz w:val="20"/>
          <w:szCs w:val="20"/>
          <w:lang w:eastAsia="en-IN"/>
          <w14:ligatures w14:val="none"/>
        </w:rPr>
        <w:t>DepartmentId</w:t>
      </w:r>
      <w:proofErr w:type="spellEnd"/>
      <w:r w:rsidRPr="003869B6">
        <w:rPr>
          <w:rFonts w:ascii="inherit" w:eastAsia="Times New Roman" w:hAnsi="inherit" w:cs="Courier New"/>
          <w:color w:val="B9BDB6"/>
          <w:kern w:val="0"/>
          <w:sz w:val="20"/>
          <w:szCs w:val="20"/>
          <w:lang w:eastAsia="en-IN"/>
          <w14:ligatures w14:val="none"/>
        </w:rPr>
        <w:t>" asp-items="</w:t>
      </w:r>
      <w:proofErr w:type="spellStart"/>
      <w:r w:rsidRPr="003869B6">
        <w:rPr>
          <w:rFonts w:ascii="inherit" w:eastAsia="Times New Roman" w:hAnsi="inherit" w:cs="Courier New"/>
          <w:color w:val="B9BDB6"/>
          <w:kern w:val="0"/>
          <w:sz w:val="20"/>
          <w:szCs w:val="20"/>
          <w:lang w:eastAsia="en-IN"/>
          <w14:ligatures w14:val="none"/>
        </w:rPr>
        <w:t>ViewBag.Department</w:t>
      </w:r>
      <w:proofErr w:type="spellEnd"/>
      <w:r w:rsidRPr="003869B6">
        <w:rPr>
          <w:rFonts w:ascii="inherit" w:eastAsia="Times New Roman" w:hAnsi="inherit" w:cs="Courier New"/>
          <w:color w:val="B9BDB6"/>
          <w:kern w:val="0"/>
          <w:sz w:val="20"/>
          <w:szCs w:val="20"/>
          <w:lang w:eastAsia="en-IN"/>
          <w14:ligatures w14:val="none"/>
        </w:rPr>
        <w:t>" class="form-control"&gt;&lt;/select&gt;</w:t>
      </w:r>
    </w:p>
    <w:p w14:paraId="06EA7DF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can now run the app and go to the </w:t>
      </w:r>
      <w:proofErr w:type="spellStart"/>
      <w:r w:rsidRPr="003869B6">
        <w:rPr>
          <w:rFonts w:ascii="Lora" w:eastAsia="Times New Roman" w:hAnsi="Lora" w:cs="Times New Roman"/>
          <w:color w:val="2A2A2A"/>
          <w:kern w:val="0"/>
          <w:sz w:val="27"/>
          <w:szCs w:val="27"/>
          <w:lang w:eastAsia="en-IN"/>
          <w14:ligatures w14:val="none"/>
        </w:rPr>
        <w:t>url</w:t>
      </w:r>
      <w:proofErr w:type="spellEnd"/>
      <w:r w:rsidRPr="003869B6">
        <w:rPr>
          <w:rFonts w:ascii="Lora" w:eastAsia="Times New Roman" w:hAnsi="Lora" w:cs="Times New Roman"/>
          <w:color w:val="2A2A2A"/>
          <w:kern w:val="0"/>
          <w:sz w:val="27"/>
          <w:szCs w:val="27"/>
          <w:lang w:eastAsia="en-IN"/>
          <w14:ligatures w14:val="none"/>
        </w:rPr>
        <w:t xml:space="preserve"> – </w:t>
      </w:r>
      <w:proofErr w:type="gramStart"/>
      <w:r w:rsidRPr="003869B6">
        <w:rPr>
          <w:rFonts w:ascii="Lora" w:eastAsia="Times New Roman" w:hAnsi="Lora" w:cs="Times New Roman"/>
          <w:color w:val="2A2A2A"/>
          <w:kern w:val="0"/>
          <w:sz w:val="27"/>
          <w:szCs w:val="27"/>
          <w:u w:val="single"/>
          <w:lang w:eastAsia="en-IN"/>
          <w14:ligatures w14:val="none"/>
        </w:rPr>
        <w:t>https://localhost:7018/Employee/Create.</w:t>
      </w:r>
      <w:r w:rsidRPr="003869B6">
        <w:rPr>
          <w:rFonts w:ascii="Lora" w:eastAsia="Times New Roman" w:hAnsi="Lora" w:cs="Times New Roman"/>
          <w:color w:val="2A2A2A"/>
          <w:kern w:val="0"/>
          <w:sz w:val="27"/>
          <w:szCs w:val="27"/>
          <w:lang w:eastAsia="en-IN"/>
          <w14:ligatures w14:val="none"/>
        </w:rPr>
        <w:t>.</w:t>
      </w:r>
      <w:proofErr w:type="gramEnd"/>
      <w:r w:rsidRPr="003869B6">
        <w:rPr>
          <w:rFonts w:ascii="Lora" w:eastAsia="Times New Roman" w:hAnsi="Lora" w:cs="Times New Roman"/>
          <w:color w:val="2A2A2A"/>
          <w:kern w:val="0"/>
          <w:sz w:val="27"/>
          <w:szCs w:val="27"/>
          <w:lang w:eastAsia="en-IN"/>
          <w14:ligatures w14:val="none"/>
        </w:rPr>
        <w:t xml:space="preserve"> We will see the employee form with departments shown in a select control. Check the below image. Fill and submit the form to create a new record in the database.</w:t>
      </w:r>
    </w:p>
    <w:p w14:paraId="6CEFFC4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136C2DD6" wp14:editId="38272D34">
            <wp:extent cx="7649845" cy="4055745"/>
            <wp:effectExtent l="0" t="0" r="8255" b="1905"/>
            <wp:docPr id="297" name="Picture 87" descr="Entity Framework Core Inser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ntity Framework Core Insert Record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9845" cy="4055745"/>
                    </a:xfrm>
                    <a:prstGeom prst="rect">
                      <a:avLst/>
                    </a:prstGeom>
                    <a:noFill/>
                    <a:ln>
                      <a:noFill/>
                    </a:ln>
                  </pic:spPr>
                </pic:pic>
              </a:graphicData>
            </a:graphic>
          </wp:inline>
        </w:drawing>
      </w:r>
    </w:p>
    <w:p w14:paraId="4DADC71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Download the source codes:</w:t>
      </w:r>
    </w:p>
    <w:p w14:paraId="1EBBD071"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102" w:tgtFrame="_blank" w:history="1">
        <w:r w:rsidRPr="003869B6">
          <w:rPr>
            <w:rFonts w:ascii="Lora" w:eastAsia="Times New Roman" w:hAnsi="Lora" w:cs="Times New Roman"/>
            <w:color w:val="FFFFFF"/>
            <w:kern w:val="0"/>
            <w:sz w:val="27"/>
            <w:szCs w:val="27"/>
            <w:u w:val="single"/>
            <w:shd w:val="clear" w:color="auto" w:fill="337AB7"/>
            <w:lang w:eastAsia="en-IN"/>
            <w14:ligatures w14:val="none"/>
          </w:rPr>
          <w:t>DOWNLOAD</w:t>
        </w:r>
      </w:hyperlink>
    </w:p>
    <w:p w14:paraId="26384808"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Conclusion</w:t>
      </w:r>
    </w:p>
    <w:p w14:paraId="5830319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learned how to use Entity Framework Core to create records in the database. Records can be inserted one at a time or in batches. We also understood how to insert related records and created a CRUD OPERATIONS feature at the end. In the next tutorial we will cover the Reading part and add the read records feature to the CRUD OPERATIONS so continue this at </w:t>
      </w:r>
      <w:hyperlink r:id="rId103" w:history="1">
        <w:r w:rsidRPr="003869B6">
          <w:rPr>
            <w:rFonts w:ascii="Lora" w:eastAsia="Times New Roman" w:hAnsi="Lora" w:cs="Times New Roman"/>
            <w:color w:val="C72730"/>
            <w:kern w:val="0"/>
            <w:sz w:val="27"/>
            <w:szCs w:val="27"/>
            <w:u w:val="single"/>
            <w:lang w:eastAsia="en-IN"/>
            <w14:ligatures w14:val="none"/>
          </w:rPr>
          <w:t>Read Records in Entity Framework Core</w:t>
        </w:r>
      </w:hyperlink>
      <w:r w:rsidRPr="003869B6">
        <w:rPr>
          <w:rFonts w:ascii="Lora" w:eastAsia="Times New Roman" w:hAnsi="Lora" w:cs="Times New Roman"/>
          <w:color w:val="2A2A2A"/>
          <w:kern w:val="0"/>
          <w:sz w:val="27"/>
          <w:szCs w:val="27"/>
          <w:lang w:eastAsia="en-IN"/>
          <w14:ligatures w14:val="none"/>
        </w:rPr>
        <w:t>.</w:t>
      </w:r>
    </w:p>
    <w:p w14:paraId="689EA60C" w14:textId="77777777" w:rsidR="003869B6" w:rsidRPr="003869B6" w:rsidRDefault="003869B6" w:rsidP="003869B6">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3869B6">
        <w:rPr>
          <w:rFonts w:ascii="Lora" w:eastAsia="Times New Roman" w:hAnsi="Lora" w:cs="Times New Roman"/>
          <w:b/>
          <w:bCs/>
          <w:color w:val="2A2A2A"/>
          <w:kern w:val="36"/>
          <w:sz w:val="38"/>
          <w:szCs w:val="38"/>
          <w:lang w:eastAsia="en-IN"/>
          <w14:ligatures w14:val="none"/>
        </w:rPr>
        <w:lastRenderedPageBreak/>
        <w:t>Read Records in Entity Framework Core</w:t>
      </w:r>
    </w:p>
    <w:p w14:paraId="295519AA"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Last Updated: October 10, 2022</w:t>
      </w:r>
    </w:p>
    <w:p w14:paraId="40C65989"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0698648" wp14:editId="7B515C7B">
                <wp:extent cx="6193155" cy="3924300"/>
                <wp:effectExtent l="0" t="0" r="0" b="0"/>
                <wp:docPr id="1519337760" name="AutoShape 298" descr="Read Records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DE552" id="AutoShape 298" o:spid="_x0000_s1026" alt="Read Records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1465C14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Entity Framework Core Reads Record from the database through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object. For </w:t>
      </w:r>
      <w:proofErr w:type="gramStart"/>
      <w:r w:rsidRPr="003869B6">
        <w:rPr>
          <w:rFonts w:ascii="Lora" w:eastAsia="Times New Roman" w:hAnsi="Lora" w:cs="Times New Roman"/>
          <w:color w:val="2A2A2A"/>
          <w:kern w:val="0"/>
          <w:sz w:val="27"/>
          <w:szCs w:val="27"/>
          <w:lang w:eastAsia="en-IN"/>
          <w14:ligatures w14:val="none"/>
        </w:rPr>
        <w:t>example</w:t>
      </w:r>
      <w:proofErr w:type="gramEnd"/>
      <w:r w:rsidRPr="003869B6">
        <w:rPr>
          <w:rFonts w:ascii="Lora" w:eastAsia="Times New Roman" w:hAnsi="Lora" w:cs="Times New Roman"/>
          <w:color w:val="2A2A2A"/>
          <w:kern w:val="0"/>
          <w:sz w:val="27"/>
          <w:szCs w:val="27"/>
          <w:lang w:eastAsia="en-IN"/>
          <w14:ligatures w14:val="none"/>
        </w:rPr>
        <w:t xml:space="preserve"> we can get all records from the database by using the below code.</w:t>
      </w:r>
    </w:p>
    <w:p w14:paraId="1EB37DF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emp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6F4D5D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Here “context” is the object of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xml:space="preserve"> class and “employee” is the entity whose </w:t>
      </w:r>
      <w:proofErr w:type="spellStart"/>
      <w:r w:rsidRPr="003869B6">
        <w:rPr>
          <w:rFonts w:ascii="Lora" w:eastAsia="Times New Roman" w:hAnsi="Lora" w:cs="Times New Roman"/>
          <w:color w:val="2A2A2A"/>
          <w:kern w:val="0"/>
          <w:sz w:val="27"/>
          <w:szCs w:val="27"/>
          <w:lang w:eastAsia="en-IN"/>
          <w14:ligatures w14:val="none"/>
        </w:rPr>
        <w:t>reacords</w:t>
      </w:r>
      <w:proofErr w:type="spellEnd"/>
      <w:r w:rsidRPr="003869B6">
        <w:rPr>
          <w:rFonts w:ascii="Lora" w:eastAsia="Times New Roman" w:hAnsi="Lora" w:cs="Times New Roman"/>
          <w:color w:val="2A2A2A"/>
          <w:kern w:val="0"/>
          <w:sz w:val="27"/>
          <w:szCs w:val="27"/>
          <w:lang w:eastAsia="en-IN"/>
          <w14:ligatures w14:val="none"/>
        </w:rPr>
        <w:t xml:space="preserve"> Entity Framework Core is reading from the database.</w:t>
      </w:r>
    </w:p>
    <w:p w14:paraId="59BC2970"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can also fetch a particular employee from database. For </w:t>
      </w:r>
      <w:proofErr w:type="gramStart"/>
      <w:r w:rsidRPr="003869B6">
        <w:rPr>
          <w:rFonts w:ascii="Lora" w:eastAsia="Times New Roman" w:hAnsi="Lora" w:cs="Times New Roman"/>
          <w:color w:val="2A2A2A"/>
          <w:kern w:val="0"/>
          <w:sz w:val="27"/>
          <w:szCs w:val="27"/>
          <w:lang w:eastAsia="en-IN"/>
          <w14:ligatures w14:val="none"/>
        </w:rPr>
        <w:t>example</w:t>
      </w:r>
      <w:proofErr w:type="gramEnd"/>
      <w:r w:rsidRPr="003869B6">
        <w:rPr>
          <w:rFonts w:ascii="Lora" w:eastAsia="Times New Roman" w:hAnsi="Lora" w:cs="Times New Roman"/>
          <w:color w:val="2A2A2A"/>
          <w:kern w:val="0"/>
          <w:sz w:val="27"/>
          <w:szCs w:val="27"/>
          <w:lang w:eastAsia="en-IN"/>
          <w14:ligatures w14:val="none"/>
        </w:rPr>
        <w:t xml:space="preserve"> in the below code we are fetching the employee with name as </w:t>
      </w:r>
      <w:r w:rsidRPr="003869B6">
        <w:rPr>
          <w:rFonts w:ascii="Lora" w:eastAsia="Times New Roman" w:hAnsi="Lora" w:cs="Times New Roman"/>
          <w:color w:val="2A2A2A"/>
          <w:kern w:val="0"/>
          <w:sz w:val="27"/>
          <w:szCs w:val="27"/>
          <w:shd w:val="clear" w:color="auto" w:fill="D9FCF1"/>
          <w:lang w:eastAsia="en-IN"/>
          <w14:ligatures w14:val="none"/>
        </w:rPr>
        <w:t>Matt</w:t>
      </w:r>
      <w:r w:rsidRPr="003869B6">
        <w:rPr>
          <w:rFonts w:ascii="Lora" w:eastAsia="Times New Roman" w:hAnsi="Lora" w:cs="Times New Roman"/>
          <w:color w:val="2A2A2A"/>
          <w:kern w:val="0"/>
          <w:sz w:val="27"/>
          <w:szCs w:val="27"/>
          <w:lang w:eastAsia="en-IN"/>
          <w14:ligatures w14:val="none"/>
        </w:rPr>
        <w:t>.</w:t>
      </w:r>
    </w:p>
    <w:p w14:paraId="228E9E7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emp = await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context.Employee.Where</w:t>
      </w:r>
      <w:proofErr w:type="spellEnd"/>
      <w:proofErr w:type="gramEnd"/>
      <w:r w:rsidRPr="003869B6">
        <w:rPr>
          <w:rFonts w:ascii="inherit" w:eastAsia="Times New Roman" w:hAnsi="inherit" w:cs="Courier New"/>
          <w:color w:val="B9BDB6"/>
          <w:kern w:val="0"/>
          <w:sz w:val="20"/>
          <w:szCs w:val="20"/>
          <w:lang w:eastAsia="en-IN"/>
          <w14:ligatures w14:val="none"/>
        </w:rPr>
        <w:t xml:space="preserve">(e =&gt; </w:t>
      </w:r>
      <w:proofErr w:type="spellStart"/>
      <w:r w:rsidRPr="003869B6">
        <w:rPr>
          <w:rFonts w:ascii="inherit" w:eastAsia="Times New Roman" w:hAnsi="inherit" w:cs="Courier New"/>
          <w:color w:val="B9BDB6"/>
          <w:kern w:val="0"/>
          <w:sz w:val="20"/>
          <w:szCs w:val="20"/>
          <w:lang w:eastAsia="en-IN"/>
          <w14:ligatures w14:val="none"/>
        </w:rPr>
        <w:t>e.Name</w:t>
      </w:r>
      <w:proofErr w:type="spellEnd"/>
      <w:r w:rsidRPr="003869B6">
        <w:rPr>
          <w:rFonts w:ascii="inherit" w:eastAsia="Times New Roman" w:hAnsi="inherit" w:cs="Courier New"/>
          <w:color w:val="B9BDB6"/>
          <w:kern w:val="0"/>
          <w:sz w:val="20"/>
          <w:szCs w:val="20"/>
          <w:lang w:eastAsia="en-IN"/>
          <w14:ligatures w14:val="none"/>
        </w:rPr>
        <w:t xml:space="preserve"> == "Matt").</w:t>
      </w:r>
      <w:proofErr w:type="spellStart"/>
      <w:r w:rsidRPr="003869B6">
        <w:rPr>
          <w:rFonts w:ascii="inherit" w:eastAsia="Times New Roman" w:hAnsi="inherit" w:cs="Courier New"/>
          <w:color w:val="B9BDB6"/>
          <w:kern w:val="0"/>
          <w:sz w:val="20"/>
          <w:szCs w:val="20"/>
          <w:lang w:eastAsia="en-IN"/>
          <w14:ligatures w14:val="none"/>
        </w:rPr>
        <w:t>FirstOrDefaultAsync</w:t>
      </w:r>
      <w:proofErr w:type="spellEnd"/>
      <w:r w:rsidRPr="003869B6">
        <w:rPr>
          <w:rFonts w:ascii="inherit" w:eastAsia="Times New Roman" w:hAnsi="inherit" w:cs="Courier New"/>
          <w:color w:val="B9BDB6"/>
          <w:kern w:val="0"/>
          <w:sz w:val="20"/>
          <w:szCs w:val="20"/>
          <w:lang w:eastAsia="en-IN"/>
          <w14:ligatures w14:val="none"/>
        </w:rPr>
        <w:t>();</w:t>
      </w:r>
    </w:p>
    <w:p w14:paraId="5461B024" w14:textId="77777777" w:rsidR="003869B6" w:rsidRPr="003869B6" w:rsidRDefault="003869B6" w:rsidP="003869B6">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7B55E333" wp14:editId="28FA19EF">
                <wp:extent cx="304800" cy="304800"/>
                <wp:effectExtent l="0" t="0" r="0" b="0"/>
                <wp:docPr id="661074148" name="AutoShape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9D98C" id="AutoShape 29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AF336A" w14:textId="77777777" w:rsidR="003869B6" w:rsidRPr="003869B6" w:rsidRDefault="003869B6" w:rsidP="003869B6">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3869B6">
        <w:rPr>
          <w:rFonts w:ascii="Lora" w:eastAsia="Times New Roman" w:hAnsi="Lora" w:cs="Times New Roman"/>
          <w:color w:val="2A2A2A"/>
          <w:kern w:val="0"/>
          <w:lang w:eastAsia="en-IN"/>
          <w14:ligatures w14:val="none"/>
        </w:rPr>
        <w:t>This tutorial is a part of </w:t>
      </w:r>
      <w:r w:rsidRPr="003869B6">
        <w:rPr>
          <w:rFonts w:ascii="Lora" w:eastAsia="Times New Roman" w:hAnsi="Lora" w:cs="Times New Roman"/>
          <w:b/>
          <w:bCs/>
          <w:color w:val="2A2A2A"/>
          <w:kern w:val="0"/>
          <w:lang w:eastAsia="en-IN"/>
          <w14:ligatures w14:val="none"/>
        </w:rPr>
        <w:t>Entity Framework Core</w:t>
      </w:r>
      <w:r w:rsidRPr="003869B6">
        <w:rPr>
          <w:rFonts w:ascii="Lora" w:eastAsia="Times New Roman" w:hAnsi="Lora" w:cs="Times New Roman"/>
          <w:color w:val="2A2A2A"/>
          <w:kern w:val="0"/>
          <w:lang w:eastAsia="en-IN"/>
          <w14:ligatures w14:val="none"/>
        </w:rPr>
        <w:t> series.</w:t>
      </w:r>
    </w:p>
    <w:p w14:paraId="56543748"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1. </w:t>
      </w:r>
      <w:hyperlink r:id="rId104" w:tgtFrame="_blank" w:history="1">
        <w:r w:rsidRPr="003869B6">
          <w:rPr>
            <w:rFonts w:ascii="Lora" w:eastAsia="Times New Roman" w:hAnsi="Lora" w:cs="Times New Roman"/>
            <w:color w:val="C72730"/>
            <w:kern w:val="0"/>
            <w:sz w:val="26"/>
            <w:szCs w:val="26"/>
            <w:u w:val="single"/>
            <w:lang w:eastAsia="en-IN"/>
            <w14:ligatures w14:val="none"/>
          </w:rPr>
          <w:t>Introduction to Entity Framework Core</w:t>
        </w:r>
      </w:hyperlink>
    </w:p>
    <w:p w14:paraId="77D9B3D2"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2. </w:t>
      </w:r>
      <w:hyperlink r:id="rId105" w:tgtFrame="_blank" w:history="1">
        <w:r w:rsidRPr="003869B6">
          <w:rPr>
            <w:rFonts w:ascii="Lora" w:eastAsia="Times New Roman" w:hAnsi="Lora" w:cs="Times New Roman"/>
            <w:color w:val="C72730"/>
            <w:kern w:val="0"/>
            <w:sz w:val="26"/>
            <w:szCs w:val="26"/>
            <w:u w:val="single"/>
            <w:lang w:eastAsia="en-IN"/>
            <w14:ligatures w14:val="none"/>
          </w:rPr>
          <w:t>Installation of Entity Framework Core</w:t>
        </w:r>
      </w:hyperlink>
    </w:p>
    <w:p w14:paraId="75D48A5A"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3. </w:t>
      </w:r>
      <w:hyperlink r:id="rId106" w:tgtFrame="_blank" w:history="1">
        <w:r w:rsidRPr="003869B6">
          <w:rPr>
            <w:rFonts w:ascii="Lora" w:eastAsia="Times New Roman" w:hAnsi="Lora" w:cs="Times New Roman"/>
            <w:color w:val="C72730"/>
            <w:kern w:val="0"/>
            <w:sz w:val="26"/>
            <w:szCs w:val="26"/>
            <w:u w:val="single"/>
            <w:lang w:eastAsia="en-IN"/>
            <w14:ligatures w14:val="none"/>
          </w:rPr>
          <w:t>Database-First approach in Entity Framework Core</w:t>
        </w:r>
      </w:hyperlink>
    </w:p>
    <w:p w14:paraId="75CCA3B1"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4. </w:t>
      </w:r>
      <w:proofErr w:type="spellStart"/>
      <w:r w:rsidRPr="003869B6">
        <w:rPr>
          <w:rFonts w:ascii="Lora" w:eastAsia="Times New Roman" w:hAnsi="Lora" w:cs="Times New Roman"/>
          <w:color w:val="2A2A2A"/>
          <w:kern w:val="0"/>
          <w:sz w:val="26"/>
          <w:szCs w:val="26"/>
          <w:lang w:eastAsia="en-IN"/>
          <w14:ligatures w14:val="none"/>
        </w:rPr>
        <w:fldChar w:fldCharType="begin"/>
      </w:r>
      <w:r w:rsidRPr="003869B6">
        <w:rPr>
          <w:rFonts w:ascii="Lora" w:eastAsia="Times New Roman" w:hAnsi="Lora" w:cs="Times New Roman"/>
          <w:color w:val="2A2A2A"/>
          <w:kern w:val="0"/>
          <w:sz w:val="26"/>
          <w:szCs w:val="26"/>
          <w:lang w:eastAsia="en-IN"/>
          <w14:ligatures w14:val="none"/>
        </w:rPr>
        <w:instrText>HYPERLINK "https://www.yogihosting.com/dbcontext-entity-framework-core/" \t "_blank"</w:instrText>
      </w:r>
      <w:r w:rsidRPr="003869B6">
        <w:rPr>
          <w:rFonts w:ascii="Lora" w:eastAsia="Times New Roman" w:hAnsi="Lora" w:cs="Times New Roman"/>
          <w:color w:val="2A2A2A"/>
          <w:kern w:val="0"/>
          <w:sz w:val="26"/>
          <w:szCs w:val="26"/>
          <w:lang w:eastAsia="en-IN"/>
          <w14:ligatures w14:val="none"/>
        </w:rPr>
      </w:r>
      <w:r w:rsidRPr="003869B6">
        <w:rPr>
          <w:rFonts w:ascii="Lora" w:eastAsia="Times New Roman" w:hAnsi="Lora" w:cs="Times New Roman"/>
          <w:color w:val="2A2A2A"/>
          <w:kern w:val="0"/>
          <w:sz w:val="26"/>
          <w:szCs w:val="26"/>
          <w:lang w:eastAsia="en-IN"/>
          <w14:ligatures w14:val="none"/>
        </w:rPr>
        <w:fldChar w:fldCharType="separate"/>
      </w:r>
      <w:r w:rsidRPr="003869B6">
        <w:rPr>
          <w:rFonts w:ascii="Lora" w:eastAsia="Times New Roman" w:hAnsi="Lora" w:cs="Times New Roman"/>
          <w:color w:val="C72730"/>
          <w:kern w:val="0"/>
          <w:sz w:val="26"/>
          <w:szCs w:val="26"/>
          <w:u w:val="single"/>
          <w:lang w:eastAsia="en-IN"/>
          <w14:ligatures w14:val="none"/>
        </w:rPr>
        <w:t>DbContext</w:t>
      </w:r>
      <w:proofErr w:type="spellEnd"/>
      <w:r w:rsidRPr="003869B6">
        <w:rPr>
          <w:rFonts w:ascii="Lora" w:eastAsia="Times New Roman" w:hAnsi="Lora" w:cs="Times New Roman"/>
          <w:color w:val="C72730"/>
          <w:kern w:val="0"/>
          <w:sz w:val="26"/>
          <w:szCs w:val="26"/>
          <w:u w:val="single"/>
          <w:lang w:eastAsia="en-IN"/>
          <w14:ligatures w14:val="none"/>
        </w:rPr>
        <w:t xml:space="preserve"> Class in Entity Framework Core</w:t>
      </w:r>
      <w:r w:rsidRPr="003869B6">
        <w:rPr>
          <w:rFonts w:ascii="Lora" w:eastAsia="Times New Roman" w:hAnsi="Lora" w:cs="Times New Roman"/>
          <w:color w:val="2A2A2A"/>
          <w:kern w:val="0"/>
          <w:sz w:val="26"/>
          <w:szCs w:val="26"/>
          <w:lang w:eastAsia="en-IN"/>
          <w14:ligatures w14:val="none"/>
        </w:rPr>
        <w:fldChar w:fldCharType="end"/>
      </w:r>
    </w:p>
    <w:p w14:paraId="46B0A706"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lastRenderedPageBreak/>
        <w:t>5. </w:t>
      </w:r>
      <w:hyperlink r:id="rId107" w:tgtFrame="_blank" w:history="1">
        <w:r w:rsidRPr="003869B6">
          <w:rPr>
            <w:rFonts w:ascii="Lora" w:eastAsia="Times New Roman" w:hAnsi="Lora" w:cs="Times New Roman"/>
            <w:color w:val="C72730"/>
            <w:kern w:val="0"/>
            <w:sz w:val="26"/>
            <w:szCs w:val="26"/>
            <w:u w:val="single"/>
            <w:lang w:eastAsia="en-IN"/>
            <w14:ligatures w14:val="none"/>
          </w:rPr>
          <w:t>Code-First Approach in Entity Framework Core</w:t>
        </w:r>
      </w:hyperlink>
    </w:p>
    <w:p w14:paraId="02047669"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6. </w:t>
      </w:r>
      <w:hyperlink r:id="rId108" w:tgtFrame="_blank" w:history="1">
        <w:r w:rsidRPr="003869B6">
          <w:rPr>
            <w:rFonts w:ascii="Lora" w:eastAsia="Times New Roman" w:hAnsi="Lora" w:cs="Times New Roman"/>
            <w:color w:val="C72730"/>
            <w:kern w:val="0"/>
            <w:sz w:val="26"/>
            <w:szCs w:val="26"/>
            <w:u w:val="single"/>
            <w:lang w:eastAsia="en-IN"/>
            <w14:ligatures w14:val="none"/>
          </w:rPr>
          <w:t>Migrations in Entity Framework Core</w:t>
        </w:r>
      </w:hyperlink>
    </w:p>
    <w:p w14:paraId="003F5CD6"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7. </w:t>
      </w:r>
      <w:hyperlink r:id="rId109" w:tgtFrame="_blank" w:history="1">
        <w:r w:rsidRPr="003869B6">
          <w:rPr>
            <w:rFonts w:ascii="Lora" w:eastAsia="Times New Roman" w:hAnsi="Lora" w:cs="Times New Roman"/>
            <w:color w:val="C72730"/>
            <w:kern w:val="0"/>
            <w:sz w:val="26"/>
            <w:szCs w:val="26"/>
            <w:u w:val="single"/>
            <w:lang w:eastAsia="en-IN"/>
            <w14:ligatures w14:val="none"/>
          </w:rPr>
          <w:t>Insert Records in Entity Framework Core</w:t>
        </w:r>
      </w:hyperlink>
    </w:p>
    <w:p w14:paraId="19D9242F"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8. </w:t>
      </w:r>
      <w:r w:rsidRPr="003869B6">
        <w:rPr>
          <w:rFonts w:ascii="Lora" w:eastAsia="Times New Roman" w:hAnsi="Lora" w:cs="Times New Roman"/>
          <w:i/>
          <w:iCs/>
          <w:color w:val="2A2A2A"/>
          <w:kern w:val="0"/>
          <w:sz w:val="26"/>
          <w:szCs w:val="26"/>
          <w:lang w:eastAsia="en-IN"/>
          <w14:ligatures w14:val="none"/>
        </w:rPr>
        <w:t>Read Records in Entity Framework Core</w:t>
      </w:r>
    </w:p>
    <w:p w14:paraId="3A4DF084"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9. </w:t>
      </w:r>
      <w:hyperlink r:id="rId110" w:tgtFrame="_blank" w:history="1">
        <w:r w:rsidRPr="003869B6">
          <w:rPr>
            <w:rFonts w:ascii="Lora" w:eastAsia="Times New Roman" w:hAnsi="Lora" w:cs="Times New Roman"/>
            <w:color w:val="C72730"/>
            <w:kern w:val="0"/>
            <w:sz w:val="26"/>
            <w:szCs w:val="26"/>
            <w:u w:val="single"/>
            <w:lang w:eastAsia="en-IN"/>
            <w14:ligatures w14:val="none"/>
          </w:rPr>
          <w:t>Update Records in Entity Framework Core</w:t>
        </w:r>
      </w:hyperlink>
    </w:p>
    <w:p w14:paraId="5B10D28A"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10. </w:t>
      </w:r>
      <w:hyperlink r:id="rId111" w:tgtFrame="_blank" w:history="1">
        <w:r w:rsidRPr="003869B6">
          <w:rPr>
            <w:rFonts w:ascii="Lora" w:eastAsia="Times New Roman" w:hAnsi="Lora" w:cs="Times New Roman"/>
            <w:color w:val="C72730"/>
            <w:kern w:val="0"/>
            <w:sz w:val="26"/>
            <w:szCs w:val="26"/>
            <w:u w:val="single"/>
            <w:lang w:eastAsia="en-IN"/>
            <w14:ligatures w14:val="none"/>
          </w:rPr>
          <w:t>Delete Records in Entity Framework Core</w:t>
        </w:r>
      </w:hyperlink>
    </w:p>
    <w:p w14:paraId="2F69E920"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11. </w:t>
      </w:r>
      <w:hyperlink r:id="rId112" w:tgtFrame="_blank" w:history="1">
        <w:r w:rsidRPr="003869B6">
          <w:rPr>
            <w:rFonts w:ascii="Lora" w:eastAsia="Times New Roman" w:hAnsi="Lora" w:cs="Times New Roman"/>
            <w:color w:val="C72730"/>
            <w:kern w:val="0"/>
            <w:sz w:val="26"/>
            <w:szCs w:val="26"/>
            <w:u w:val="single"/>
            <w:lang w:eastAsia="en-IN"/>
            <w14:ligatures w14:val="none"/>
          </w:rPr>
          <w:t>Conventions in Entity Framework Core</w:t>
        </w:r>
      </w:hyperlink>
    </w:p>
    <w:p w14:paraId="0D21472C"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12. </w:t>
      </w:r>
      <w:hyperlink r:id="rId113" w:tgtFrame="_blank" w:history="1">
        <w:r w:rsidRPr="003869B6">
          <w:rPr>
            <w:rFonts w:ascii="Lora" w:eastAsia="Times New Roman" w:hAnsi="Lora" w:cs="Times New Roman"/>
            <w:color w:val="C72730"/>
            <w:kern w:val="0"/>
            <w:sz w:val="26"/>
            <w:szCs w:val="26"/>
            <w:u w:val="single"/>
            <w:lang w:eastAsia="en-IN"/>
            <w14:ligatures w14:val="none"/>
          </w:rPr>
          <w:t>Configurations in Entity Framework Core</w:t>
        </w:r>
      </w:hyperlink>
    </w:p>
    <w:p w14:paraId="50B40E98"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13. </w:t>
      </w:r>
      <w:hyperlink r:id="rId114" w:tgtFrame="_blank" w:history="1">
        <w:r w:rsidRPr="003869B6">
          <w:rPr>
            <w:rFonts w:ascii="Lora" w:eastAsia="Times New Roman" w:hAnsi="Lora" w:cs="Times New Roman"/>
            <w:color w:val="C72730"/>
            <w:kern w:val="0"/>
            <w:sz w:val="26"/>
            <w:szCs w:val="26"/>
            <w:u w:val="single"/>
            <w:lang w:eastAsia="en-IN"/>
            <w14:ligatures w14:val="none"/>
          </w:rPr>
          <w:t>Fluent API in Entity Framework Core</w:t>
        </w:r>
      </w:hyperlink>
    </w:p>
    <w:p w14:paraId="26A0AC1F"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14. </w:t>
      </w:r>
      <w:hyperlink r:id="rId115" w:tgtFrame="_blank" w:history="1">
        <w:r w:rsidRPr="003869B6">
          <w:rPr>
            <w:rFonts w:ascii="Lora" w:eastAsia="Times New Roman" w:hAnsi="Lora" w:cs="Times New Roman"/>
            <w:color w:val="C72730"/>
            <w:kern w:val="0"/>
            <w:sz w:val="26"/>
            <w:szCs w:val="26"/>
            <w:u w:val="single"/>
            <w:lang w:eastAsia="en-IN"/>
            <w14:ligatures w14:val="none"/>
          </w:rPr>
          <w:t>Configure One-to-Many relationship using Fluent API in Entity Framework Core</w:t>
        </w:r>
      </w:hyperlink>
    </w:p>
    <w:p w14:paraId="7CF7DF00"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15. </w:t>
      </w:r>
      <w:hyperlink r:id="rId116" w:tgtFrame="_blank" w:history="1">
        <w:r w:rsidRPr="003869B6">
          <w:rPr>
            <w:rFonts w:ascii="Lora" w:eastAsia="Times New Roman" w:hAnsi="Lora" w:cs="Times New Roman"/>
            <w:color w:val="C72730"/>
            <w:kern w:val="0"/>
            <w:sz w:val="26"/>
            <w:szCs w:val="26"/>
            <w:u w:val="single"/>
            <w:lang w:eastAsia="en-IN"/>
            <w14:ligatures w14:val="none"/>
          </w:rPr>
          <w:t>Configure One-to-One relationship using Fluent API in Entity Framework Core</w:t>
        </w:r>
      </w:hyperlink>
    </w:p>
    <w:p w14:paraId="4C32F69D"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16. </w:t>
      </w:r>
      <w:hyperlink r:id="rId117" w:tgtFrame="_blank" w:history="1">
        <w:r w:rsidRPr="003869B6">
          <w:rPr>
            <w:rFonts w:ascii="Lora" w:eastAsia="Times New Roman" w:hAnsi="Lora" w:cs="Times New Roman"/>
            <w:color w:val="C72730"/>
            <w:kern w:val="0"/>
            <w:sz w:val="26"/>
            <w:szCs w:val="26"/>
            <w:u w:val="single"/>
            <w:lang w:eastAsia="en-IN"/>
            <w14:ligatures w14:val="none"/>
          </w:rPr>
          <w:t>Configure Many-to-Many relationship using Fluent API in Entity Framework Core</w:t>
        </w:r>
      </w:hyperlink>
    </w:p>
    <w:p w14:paraId="5A2BC95D"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17. </w:t>
      </w:r>
      <w:hyperlink r:id="rId118" w:tgtFrame="_blank" w:history="1">
        <w:r w:rsidRPr="003869B6">
          <w:rPr>
            <w:rFonts w:ascii="Lora" w:eastAsia="Times New Roman" w:hAnsi="Lora" w:cs="Times New Roman"/>
            <w:color w:val="C72730"/>
            <w:kern w:val="0"/>
            <w:sz w:val="26"/>
            <w:szCs w:val="26"/>
            <w:u w:val="single"/>
            <w:lang w:eastAsia="en-IN"/>
            <w14:ligatures w14:val="none"/>
          </w:rPr>
          <w:t xml:space="preserve">Execute Raw SQL Queries using </w:t>
        </w:r>
        <w:proofErr w:type="spellStart"/>
        <w:r w:rsidRPr="003869B6">
          <w:rPr>
            <w:rFonts w:ascii="Lora" w:eastAsia="Times New Roman" w:hAnsi="Lora" w:cs="Times New Roman"/>
            <w:color w:val="C72730"/>
            <w:kern w:val="0"/>
            <w:sz w:val="26"/>
            <w:szCs w:val="26"/>
            <w:u w:val="single"/>
            <w:lang w:eastAsia="en-IN"/>
            <w14:ligatures w14:val="none"/>
          </w:rPr>
          <w:t>FromSqlRaw</w:t>
        </w:r>
        <w:proofErr w:type="spellEnd"/>
        <w:r w:rsidRPr="003869B6">
          <w:rPr>
            <w:rFonts w:ascii="Lora" w:eastAsia="Times New Roman" w:hAnsi="Lora" w:cs="Times New Roman"/>
            <w:color w:val="C72730"/>
            <w:kern w:val="0"/>
            <w:sz w:val="26"/>
            <w:szCs w:val="26"/>
            <w:u w:val="single"/>
            <w:lang w:eastAsia="en-IN"/>
            <w14:ligatures w14:val="none"/>
          </w:rPr>
          <w:t>() method in Entity Framework Core</w:t>
        </w:r>
      </w:hyperlink>
    </w:p>
    <w:p w14:paraId="5CD8D6F1" w14:textId="77777777" w:rsidR="003869B6" w:rsidRPr="003869B6" w:rsidRDefault="003869B6" w:rsidP="003869B6">
      <w:pPr>
        <w:numPr>
          <w:ilvl w:val="0"/>
          <w:numId w:val="22"/>
        </w:numPr>
        <w:shd w:val="clear" w:color="auto" w:fill="E1F5FE"/>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color w:val="2A2A2A"/>
          <w:kern w:val="0"/>
          <w:sz w:val="26"/>
          <w:szCs w:val="26"/>
          <w:lang w:eastAsia="en-IN"/>
          <w14:ligatures w14:val="none"/>
        </w:rPr>
        <w:t>18. </w:t>
      </w:r>
      <w:hyperlink r:id="rId119" w:tgtFrame="_blank" w:history="1">
        <w:r w:rsidRPr="003869B6">
          <w:rPr>
            <w:rFonts w:ascii="Lora" w:eastAsia="Times New Roman" w:hAnsi="Lora" w:cs="Times New Roman"/>
            <w:color w:val="C72730"/>
            <w:kern w:val="0"/>
            <w:sz w:val="26"/>
            <w:szCs w:val="26"/>
            <w:u w:val="single"/>
            <w:lang w:eastAsia="en-IN"/>
            <w14:ligatures w14:val="none"/>
          </w:rPr>
          <w:t xml:space="preserve">Execute SQL Stored Procedures using </w:t>
        </w:r>
        <w:proofErr w:type="spellStart"/>
        <w:r w:rsidRPr="003869B6">
          <w:rPr>
            <w:rFonts w:ascii="Lora" w:eastAsia="Times New Roman" w:hAnsi="Lora" w:cs="Times New Roman"/>
            <w:color w:val="C72730"/>
            <w:kern w:val="0"/>
            <w:sz w:val="26"/>
            <w:szCs w:val="26"/>
            <w:u w:val="single"/>
            <w:lang w:eastAsia="en-IN"/>
            <w14:ligatures w14:val="none"/>
          </w:rPr>
          <w:t>FromSqlRaw</w:t>
        </w:r>
        <w:proofErr w:type="spellEnd"/>
        <w:r w:rsidRPr="003869B6">
          <w:rPr>
            <w:rFonts w:ascii="Lora" w:eastAsia="Times New Roman" w:hAnsi="Lora" w:cs="Times New Roman"/>
            <w:color w:val="C72730"/>
            <w:kern w:val="0"/>
            <w:sz w:val="26"/>
            <w:szCs w:val="26"/>
            <w:u w:val="single"/>
            <w:lang w:eastAsia="en-IN"/>
            <w14:ligatures w14:val="none"/>
          </w:rPr>
          <w:t xml:space="preserve">() &amp; </w:t>
        </w:r>
        <w:proofErr w:type="spellStart"/>
        <w:r w:rsidRPr="003869B6">
          <w:rPr>
            <w:rFonts w:ascii="Lora" w:eastAsia="Times New Roman" w:hAnsi="Lora" w:cs="Times New Roman"/>
            <w:color w:val="C72730"/>
            <w:kern w:val="0"/>
            <w:sz w:val="26"/>
            <w:szCs w:val="26"/>
            <w:u w:val="single"/>
            <w:lang w:eastAsia="en-IN"/>
            <w14:ligatures w14:val="none"/>
          </w:rPr>
          <w:t>ExecuteSqlRawAsync</w:t>
        </w:r>
        <w:proofErr w:type="spellEnd"/>
        <w:r w:rsidRPr="003869B6">
          <w:rPr>
            <w:rFonts w:ascii="Lora" w:eastAsia="Times New Roman" w:hAnsi="Lora" w:cs="Times New Roman"/>
            <w:color w:val="C72730"/>
            <w:kern w:val="0"/>
            <w:sz w:val="26"/>
            <w:szCs w:val="26"/>
            <w:u w:val="single"/>
            <w:lang w:eastAsia="en-IN"/>
            <w14:ligatures w14:val="none"/>
          </w:rPr>
          <w:t>() methods in Entity Framework Core</w:t>
        </w:r>
      </w:hyperlink>
    </w:p>
    <w:p w14:paraId="05BAB372" w14:textId="77777777" w:rsidR="003869B6" w:rsidRPr="003869B6" w:rsidRDefault="003869B6" w:rsidP="003869B6">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3869B6">
        <w:rPr>
          <w:rFonts w:ascii="Lora" w:eastAsia="Times New Roman" w:hAnsi="Lora" w:cs="Times New Roman"/>
          <w:b/>
          <w:bCs/>
          <w:color w:val="2A2A2A"/>
          <w:kern w:val="0"/>
          <w:sz w:val="26"/>
          <w:szCs w:val="26"/>
          <w:lang w:eastAsia="en-IN"/>
          <w14:ligatures w14:val="none"/>
        </w:rPr>
        <w:t>Page Contents</w:t>
      </w:r>
    </w:p>
    <w:p w14:paraId="6682D25C"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0" w:anchor="read" w:history="1">
        <w:r w:rsidRPr="003869B6">
          <w:rPr>
            <w:rFonts w:ascii="Lora" w:eastAsia="Times New Roman" w:hAnsi="Lora" w:cs="Times New Roman"/>
            <w:color w:val="4A4242"/>
            <w:kern w:val="0"/>
            <w:sz w:val="26"/>
            <w:szCs w:val="26"/>
            <w:u w:val="single"/>
            <w:lang w:eastAsia="en-IN"/>
            <w14:ligatures w14:val="none"/>
          </w:rPr>
          <w:t>Entity Framework Core Read Related Records</w:t>
        </w:r>
      </w:hyperlink>
    </w:p>
    <w:p w14:paraId="43CD0B3B"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1" w:anchor="eager" w:history="1">
        <w:r w:rsidRPr="003869B6">
          <w:rPr>
            <w:rFonts w:ascii="Lora" w:eastAsia="Times New Roman" w:hAnsi="Lora" w:cs="Times New Roman"/>
            <w:color w:val="4A4242"/>
            <w:kern w:val="0"/>
            <w:sz w:val="26"/>
            <w:szCs w:val="26"/>
            <w:u w:val="single"/>
            <w:lang w:eastAsia="en-IN"/>
            <w14:ligatures w14:val="none"/>
          </w:rPr>
          <w:t>Eager Loading in EF Core</w:t>
        </w:r>
      </w:hyperlink>
    </w:p>
    <w:p w14:paraId="2C34C148"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2" w:anchor="explicit" w:history="1">
        <w:r w:rsidRPr="003869B6">
          <w:rPr>
            <w:rFonts w:ascii="Lora" w:eastAsia="Times New Roman" w:hAnsi="Lora" w:cs="Times New Roman"/>
            <w:color w:val="4A4242"/>
            <w:kern w:val="0"/>
            <w:sz w:val="26"/>
            <w:szCs w:val="26"/>
            <w:u w:val="single"/>
            <w:lang w:eastAsia="en-IN"/>
            <w14:ligatures w14:val="none"/>
          </w:rPr>
          <w:t>Explicit Loading in EF Core</w:t>
        </w:r>
      </w:hyperlink>
    </w:p>
    <w:p w14:paraId="7EE7C1BE"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3" w:anchor="lazy" w:history="1">
        <w:r w:rsidRPr="003869B6">
          <w:rPr>
            <w:rFonts w:ascii="Lora" w:eastAsia="Times New Roman" w:hAnsi="Lora" w:cs="Times New Roman"/>
            <w:color w:val="4A4242"/>
            <w:kern w:val="0"/>
            <w:sz w:val="26"/>
            <w:szCs w:val="26"/>
            <w:u w:val="single"/>
            <w:lang w:eastAsia="en-IN"/>
            <w14:ligatures w14:val="none"/>
          </w:rPr>
          <w:t>Lazy Loading in EF Core</w:t>
        </w:r>
      </w:hyperlink>
    </w:p>
    <w:p w14:paraId="1C008705"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4" w:anchor="optimize" w:history="1">
        <w:r w:rsidRPr="003869B6">
          <w:rPr>
            <w:rFonts w:ascii="Lora" w:eastAsia="Times New Roman" w:hAnsi="Lora" w:cs="Times New Roman"/>
            <w:color w:val="4A4242"/>
            <w:kern w:val="0"/>
            <w:sz w:val="26"/>
            <w:szCs w:val="26"/>
            <w:u w:val="single"/>
            <w:lang w:eastAsia="en-IN"/>
            <w14:ligatures w14:val="none"/>
          </w:rPr>
          <w:t>Optimizing Entity Framework Core Codes</w:t>
        </w:r>
      </w:hyperlink>
    </w:p>
    <w:p w14:paraId="5B487AFE"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5" w:anchor="crud" w:history="1">
        <w:r w:rsidRPr="003869B6">
          <w:rPr>
            <w:rFonts w:ascii="Lora" w:eastAsia="Times New Roman" w:hAnsi="Lora" w:cs="Times New Roman"/>
            <w:color w:val="4A4242"/>
            <w:kern w:val="0"/>
            <w:sz w:val="26"/>
            <w:szCs w:val="26"/>
            <w:u w:val="single"/>
            <w:lang w:eastAsia="en-IN"/>
            <w14:ligatures w14:val="none"/>
          </w:rPr>
          <w:t>Entity Framework Core CRUD Operations – READ RECORDS</w:t>
        </w:r>
      </w:hyperlink>
    </w:p>
    <w:p w14:paraId="06A35A9D" w14:textId="77777777" w:rsidR="003869B6" w:rsidRPr="003869B6" w:rsidRDefault="003869B6" w:rsidP="003869B6">
      <w:pPr>
        <w:numPr>
          <w:ilvl w:val="0"/>
          <w:numId w:val="23"/>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26" w:anchor="download" w:history="1">
        <w:r w:rsidRPr="003869B6">
          <w:rPr>
            <w:rFonts w:ascii="Lora" w:eastAsia="Times New Roman" w:hAnsi="Lora" w:cs="Times New Roman"/>
            <w:color w:val="4A4242"/>
            <w:kern w:val="0"/>
            <w:sz w:val="26"/>
            <w:szCs w:val="26"/>
            <w:u w:val="single"/>
            <w:lang w:eastAsia="en-IN"/>
            <w14:ligatures w14:val="none"/>
          </w:rPr>
          <w:t>Download Source Codes</w:t>
        </w:r>
      </w:hyperlink>
    </w:p>
    <w:p w14:paraId="43D7E192"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Read Related Records</w:t>
      </w:r>
    </w:p>
    <w:p w14:paraId="4BF5822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There are 3 common </w:t>
      </w:r>
      <w:r w:rsidRPr="003869B6">
        <w:rPr>
          <w:rFonts w:ascii="Lora" w:eastAsia="Times New Roman" w:hAnsi="Lora" w:cs="Times New Roman"/>
          <w:color w:val="2A2A2A"/>
          <w:kern w:val="0"/>
          <w:sz w:val="27"/>
          <w:szCs w:val="27"/>
          <w:shd w:val="clear" w:color="auto" w:fill="D9FCF1"/>
          <w:lang w:eastAsia="en-IN"/>
          <w14:ligatures w14:val="none"/>
        </w:rPr>
        <w:t>ORM Patterns</w:t>
      </w:r>
      <w:r w:rsidRPr="003869B6">
        <w:rPr>
          <w:rFonts w:ascii="Lora" w:eastAsia="Times New Roman" w:hAnsi="Lora" w:cs="Times New Roman"/>
          <w:color w:val="2A2A2A"/>
          <w:kern w:val="0"/>
          <w:sz w:val="27"/>
          <w:szCs w:val="27"/>
          <w:lang w:eastAsia="en-IN"/>
          <w14:ligatures w14:val="none"/>
        </w:rPr>
        <w:t> used by Entity Framework Core to </w:t>
      </w:r>
      <w:r w:rsidRPr="003869B6">
        <w:rPr>
          <w:rFonts w:ascii="Lora" w:eastAsia="Times New Roman" w:hAnsi="Lora" w:cs="Times New Roman"/>
          <w:b/>
          <w:bCs/>
          <w:color w:val="2A2A2A"/>
          <w:kern w:val="0"/>
          <w:sz w:val="27"/>
          <w:szCs w:val="27"/>
          <w:lang w:eastAsia="en-IN"/>
          <w14:ligatures w14:val="none"/>
        </w:rPr>
        <w:t>Read Related Records</w:t>
      </w:r>
      <w:r w:rsidRPr="003869B6">
        <w:rPr>
          <w:rFonts w:ascii="Lora" w:eastAsia="Times New Roman" w:hAnsi="Lora" w:cs="Times New Roman"/>
          <w:color w:val="2A2A2A"/>
          <w:kern w:val="0"/>
          <w:sz w:val="27"/>
          <w:szCs w:val="27"/>
          <w:lang w:eastAsia="en-IN"/>
          <w14:ligatures w14:val="none"/>
        </w:rPr>
        <w:t>. These are:</w:t>
      </w:r>
    </w:p>
    <w:p w14:paraId="248E92B2" w14:textId="77777777" w:rsidR="003869B6" w:rsidRPr="003869B6" w:rsidRDefault="003869B6" w:rsidP="003869B6">
      <w:pPr>
        <w:numPr>
          <w:ilvl w:val="0"/>
          <w:numId w:val="2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t>Eager Loading</w:t>
      </w:r>
      <w:r w:rsidRPr="003869B6">
        <w:rPr>
          <w:rFonts w:ascii="Lora" w:eastAsia="Times New Roman" w:hAnsi="Lora" w:cs="Times New Roman"/>
          <w:color w:val="2A2A2A"/>
          <w:kern w:val="0"/>
          <w:sz w:val="27"/>
          <w:szCs w:val="27"/>
          <w:lang w:eastAsia="en-IN"/>
          <w14:ligatures w14:val="none"/>
        </w:rPr>
        <w:t>: In Eager Loading the related data is also retrieved at the same time when an Entity is read.</w:t>
      </w:r>
    </w:p>
    <w:p w14:paraId="0C9E748F" w14:textId="77777777" w:rsidR="003869B6" w:rsidRPr="003869B6" w:rsidRDefault="003869B6" w:rsidP="003869B6">
      <w:pPr>
        <w:numPr>
          <w:ilvl w:val="0"/>
          <w:numId w:val="2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t>Explicit Loading</w:t>
      </w:r>
      <w:r w:rsidRPr="003869B6">
        <w:rPr>
          <w:rFonts w:ascii="Lora" w:eastAsia="Times New Roman" w:hAnsi="Lora" w:cs="Times New Roman"/>
          <w:color w:val="2A2A2A"/>
          <w:kern w:val="0"/>
          <w:sz w:val="27"/>
          <w:szCs w:val="27"/>
          <w:lang w:eastAsia="en-IN"/>
          <w14:ligatures w14:val="none"/>
        </w:rPr>
        <w:t xml:space="preserve">: In Explicit Loading the related data is not loaded at the same time when an Entity is read. It is explicitly loaded from the database </w:t>
      </w:r>
      <w:proofErr w:type="gramStart"/>
      <w:r w:rsidRPr="003869B6">
        <w:rPr>
          <w:rFonts w:ascii="Lora" w:eastAsia="Times New Roman" w:hAnsi="Lora" w:cs="Times New Roman"/>
          <w:color w:val="2A2A2A"/>
          <w:kern w:val="0"/>
          <w:sz w:val="27"/>
          <w:szCs w:val="27"/>
          <w:lang w:eastAsia="en-IN"/>
          <w14:ligatures w14:val="none"/>
        </w:rPr>
        <w:t>at a later time</w:t>
      </w:r>
      <w:proofErr w:type="gramEnd"/>
      <w:r w:rsidRPr="003869B6">
        <w:rPr>
          <w:rFonts w:ascii="Lora" w:eastAsia="Times New Roman" w:hAnsi="Lora" w:cs="Times New Roman"/>
          <w:color w:val="2A2A2A"/>
          <w:kern w:val="0"/>
          <w:sz w:val="27"/>
          <w:szCs w:val="27"/>
          <w:lang w:eastAsia="en-IN"/>
          <w14:ligatures w14:val="none"/>
        </w:rPr>
        <w:t>.</w:t>
      </w:r>
    </w:p>
    <w:p w14:paraId="35EA46C6" w14:textId="77777777" w:rsidR="003869B6" w:rsidRPr="003869B6" w:rsidRDefault="003869B6" w:rsidP="003869B6">
      <w:pPr>
        <w:numPr>
          <w:ilvl w:val="0"/>
          <w:numId w:val="24"/>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b/>
          <w:bCs/>
          <w:color w:val="2A2A2A"/>
          <w:kern w:val="0"/>
          <w:sz w:val="27"/>
          <w:szCs w:val="27"/>
          <w:lang w:eastAsia="en-IN"/>
          <w14:ligatures w14:val="none"/>
        </w:rPr>
        <w:lastRenderedPageBreak/>
        <w:t>Lazy Loading</w:t>
      </w:r>
      <w:r w:rsidRPr="003869B6">
        <w:rPr>
          <w:rFonts w:ascii="Lora" w:eastAsia="Times New Roman" w:hAnsi="Lora" w:cs="Times New Roman"/>
          <w:color w:val="2A2A2A"/>
          <w:kern w:val="0"/>
          <w:sz w:val="27"/>
          <w:szCs w:val="27"/>
          <w:lang w:eastAsia="en-IN"/>
          <w14:ligatures w14:val="none"/>
        </w:rPr>
        <w:t>: When the entity is first read, related data isn’t retrieved. However, the first time we attempt to access a navigation property, then the data required for that navigation property is </w:t>
      </w:r>
      <w:r w:rsidRPr="003869B6">
        <w:rPr>
          <w:rFonts w:ascii="Lora" w:eastAsia="Times New Roman" w:hAnsi="Lora" w:cs="Times New Roman"/>
          <w:color w:val="2A2A2A"/>
          <w:kern w:val="0"/>
          <w:sz w:val="27"/>
          <w:szCs w:val="27"/>
          <w:u w:val="single"/>
          <w:lang w:eastAsia="en-IN"/>
          <w14:ligatures w14:val="none"/>
        </w:rPr>
        <w:t>automatically</w:t>
      </w:r>
      <w:r w:rsidRPr="003869B6">
        <w:rPr>
          <w:rFonts w:ascii="Lora" w:eastAsia="Times New Roman" w:hAnsi="Lora" w:cs="Times New Roman"/>
          <w:color w:val="2A2A2A"/>
          <w:kern w:val="0"/>
          <w:sz w:val="27"/>
          <w:szCs w:val="27"/>
          <w:lang w:eastAsia="en-IN"/>
          <w14:ligatures w14:val="none"/>
        </w:rPr>
        <w:t> retrieved.</w:t>
      </w:r>
    </w:p>
    <w:p w14:paraId="77A9F5F0"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Here we will be taking the same </w:t>
      </w:r>
      <w:r w:rsidRPr="003869B6">
        <w:rPr>
          <w:rFonts w:ascii="Courier New" w:eastAsia="Times New Roman" w:hAnsi="Courier New" w:cs="Courier New"/>
          <w:color w:val="333333"/>
          <w:kern w:val="0"/>
          <w:sz w:val="23"/>
          <w:szCs w:val="23"/>
          <w:shd w:val="clear" w:color="auto" w:fill="F1F1F1"/>
          <w:lang w:eastAsia="en-IN"/>
          <w14:ligatures w14:val="none"/>
        </w:rPr>
        <w:t>Company Database</w:t>
      </w:r>
      <w:r w:rsidRPr="003869B6">
        <w:rPr>
          <w:rFonts w:ascii="Lora" w:eastAsia="Times New Roman" w:hAnsi="Lora" w:cs="Times New Roman"/>
          <w:color w:val="0288D1"/>
          <w:kern w:val="0"/>
          <w:sz w:val="27"/>
          <w:szCs w:val="27"/>
          <w:lang w:eastAsia="en-IN"/>
          <w14:ligatures w14:val="none"/>
        </w:rPr>
        <w:t> which contains 2 tables – </w:t>
      </w:r>
      <w:r w:rsidRPr="003869B6">
        <w:rPr>
          <w:rFonts w:ascii="Lora" w:eastAsia="Times New Roman" w:hAnsi="Lora" w:cs="Times New Roman"/>
          <w:color w:val="0288D1"/>
          <w:kern w:val="0"/>
          <w:sz w:val="27"/>
          <w:szCs w:val="27"/>
          <w:u w:val="single"/>
          <w:lang w:eastAsia="en-IN"/>
          <w14:ligatures w14:val="none"/>
        </w:rPr>
        <w:t>Employee &amp; Department</w:t>
      </w:r>
      <w:r w:rsidRPr="003869B6">
        <w:rPr>
          <w:rFonts w:ascii="Lora" w:eastAsia="Times New Roman" w:hAnsi="Lora" w:cs="Times New Roman"/>
          <w:color w:val="0288D1"/>
          <w:kern w:val="0"/>
          <w:sz w:val="27"/>
          <w:szCs w:val="27"/>
          <w:lang w:eastAsia="en-IN"/>
          <w14:ligatures w14:val="none"/>
        </w:rPr>
        <w:t>. There is </w:t>
      </w:r>
      <w:r w:rsidRPr="003869B6">
        <w:rPr>
          <w:rFonts w:ascii="Courier New" w:eastAsia="Times New Roman" w:hAnsi="Courier New" w:cs="Courier New"/>
          <w:color w:val="333333"/>
          <w:kern w:val="0"/>
          <w:sz w:val="23"/>
          <w:szCs w:val="23"/>
          <w:shd w:val="clear" w:color="auto" w:fill="F1F1F1"/>
          <w:lang w:eastAsia="en-IN"/>
          <w14:ligatures w14:val="none"/>
        </w:rPr>
        <w:t>Many-to-One Relationship</w:t>
      </w:r>
      <w:r w:rsidRPr="003869B6">
        <w:rPr>
          <w:rFonts w:ascii="Lora" w:eastAsia="Times New Roman" w:hAnsi="Lora" w:cs="Times New Roman"/>
          <w:color w:val="0288D1"/>
          <w:kern w:val="0"/>
          <w:sz w:val="27"/>
          <w:szCs w:val="27"/>
          <w:lang w:eastAsia="en-IN"/>
          <w14:ligatures w14:val="none"/>
        </w:rPr>
        <w:t xml:space="preserve"> between these 2 tables i.e. a department a can have one or more employees. </w:t>
      </w:r>
      <w:proofErr w:type="gramStart"/>
      <w:r w:rsidRPr="003869B6">
        <w:rPr>
          <w:rFonts w:ascii="Lora" w:eastAsia="Times New Roman" w:hAnsi="Lora" w:cs="Times New Roman"/>
          <w:color w:val="0288D1"/>
          <w:kern w:val="0"/>
          <w:sz w:val="27"/>
          <w:szCs w:val="27"/>
          <w:lang w:eastAsia="en-IN"/>
          <w14:ligatures w14:val="none"/>
        </w:rPr>
        <w:t>So</w:t>
      </w:r>
      <w:proofErr w:type="gramEnd"/>
      <w:r w:rsidRPr="003869B6">
        <w:rPr>
          <w:rFonts w:ascii="Lora" w:eastAsia="Times New Roman" w:hAnsi="Lora" w:cs="Times New Roman"/>
          <w:color w:val="0288D1"/>
          <w:kern w:val="0"/>
          <w:sz w:val="27"/>
          <w:szCs w:val="27"/>
          <w:lang w:eastAsia="en-IN"/>
          <w14:ligatures w14:val="none"/>
        </w:rPr>
        <w:t xml:space="preserve"> make sure you covered the previous tutorial on </w:t>
      </w:r>
      <w:hyperlink r:id="rId127" w:history="1">
        <w:r w:rsidRPr="003869B6">
          <w:rPr>
            <w:rFonts w:ascii="Lora" w:eastAsia="Times New Roman" w:hAnsi="Lora" w:cs="Times New Roman"/>
            <w:color w:val="C72730"/>
            <w:kern w:val="0"/>
            <w:sz w:val="27"/>
            <w:szCs w:val="27"/>
            <w:u w:val="single"/>
            <w:lang w:eastAsia="en-IN"/>
            <w14:ligatures w14:val="none"/>
          </w:rPr>
          <w:t>EF Core – Insert Records</w:t>
        </w:r>
      </w:hyperlink>
      <w:r w:rsidRPr="003869B6">
        <w:rPr>
          <w:rFonts w:ascii="Lora" w:eastAsia="Times New Roman" w:hAnsi="Lora" w:cs="Times New Roman"/>
          <w:color w:val="0288D1"/>
          <w:kern w:val="0"/>
          <w:sz w:val="27"/>
          <w:szCs w:val="27"/>
          <w:lang w:eastAsia="en-IN"/>
          <w14:ligatures w14:val="none"/>
        </w:rPr>
        <w:t> beforehand.</w:t>
      </w:r>
    </w:p>
    <w:p w14:paraId="4E4CFA7D"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Eager Loading in EF Core</w:t>
      </w:r>
    </w:p>
    <w:p w14:paraId="7A32627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On performing a normal reading of records in Entity Framework Core, the </w:t>
      </w:r>
      <w:r w:rsidRPr="003869B6">
        <w:rPr>
          <w:rFonts w:ascii="Lora" w:eastAsia="Times New Roman" w:hAnsi="Lora" w:cs="Times New Roman"/>
          <w:b/>
          <w:bCs/>
          <w:color w:val="2A2A2A"/>
          <w:kern w:val="0"/>
          <w:sz w:val="27"/>
          <w:szCs w:val="27"/>
          <w:lang w:eastAsia="en-IN"/>
          <w14:ligatures w14:val="none"/>
        </w:rPr>
        <w:t>Related Records are not Loaded</w:t>
      </w:r>
      <w:r w:rsidRPr="003869B6">
        <w:rPr>
          <w:rFonts w:ascii="Lora" w:eastAsia="Times New Roman" w:hAnsi="Lora" w:cs="Times New Roman"/>
          <w:color w:val="2A2A2A"/>
          <w:kern w:val="0"/>
          <w:sz w:val="27"/>
          <w:szCs w:val="27"/>
          <w:lang w:eastAsia="en-IN"/>
          <w14:ligatures w14:val="none"/>
        </w:rPr>
        <w:t>. But with Eager Loading we can use the Navigation property of an entity to load related records. Consider the below Employee entity which has a navigation property called “</w:t>
      </w:r>
      <w:proofErr w:type="spellStart"/>
      <w:r w:rsidRPr="003869B6">
        <w:rPr>
          <w:rFonts w:ascii="Lora" w:eastAsia="Times New Roman" w:hAnsi="Lora" w:cs="Times New Roman"/>
          <w:color w:val="2A2A2A"/>
          <w:kern w:val="0"/>
          <w:sz w:val="27"/>
          <w:szCs w:val="27"/>
          <w:lang w:eastAsia="en-IN"/>
          <w14:ligatures w14:val="none"/>
        </w:rPr>
        <w:t>Deparment</w:t>
      </w:r>
      <w:proofErr w:type="spellEnd"/>
      <w:r w:rsidRPr="003869B6">
        <w:rPr>
          <w:rFonts w:ascii="Lora" w:eastAsia="Times New Roman" w:hAnsi="Lora" w:cs="Times New Roman"/>
          <w:color w:val="2A2A2A"/>
          <w:kern w:val="0"/>
          <w:sz w:val="27"/>
          <w:szCs w:val="27"/>
          <w:lang w:eastAsia="en-IN"/>
          <w14:ligatures w14:val="none"/>
        </w:rPr>
        <w:t>” which is pointing to another entity called “Department”.</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6DD72C48" w14:textId="77777777" w:rsidTr="003869B6">
        <w:tc>
          <w:tcPr>
            <w:tcW w:w="6" w:type="dxa"/>
            <w:tcBorders>
              <w:top w:val="nil"/>
              <w:left w:val="nil"/>
              <w:bottom w:val="nil"/>
              <w:right w:val="nil"/>
            </w:tcBorders>
            <w:vAlign w:val="bottom"/>
            <w:hideMark/>
          </w:tcPr>
          <w:p w14:paraId="79F7DC3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34C7654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6084F2B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675F35F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4AA6DB8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7E41128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217187C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1B7203E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8</w:t>
            </w:r>
          </w:p>
          <w:p w14:paraId="000C9A6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7E8B061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Employee</w:t>
            </w:r>
          </w:p>
          <w:p w14:paraId="3675FA4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70E329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6B8377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43534F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083E967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Designation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641E404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79575E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3BD8238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2CAC23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below code is used to read an Employee with name as “Matt”.</w:t>
      </w:r>
    </w:p>
    <w:p w14:paraId="678A703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Employee emp = await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context.Employee.Where</w:t>
      </w:r>
      <w:proofErr w:type="spellEnd"/>
      <w:proofErr w:type="gramEnd"/>
      <w:r w:rsidRPr="003869B6">
        <w:rPr>
          <w:rFonts w:ascii="inherit" w:eastAsia="Times New Roman" w:hAnsi="inherit" w:cs="Courier New"/>
          <w:color w:val="B9BDB6"/>
          <w:kern w:val="0"/>
          <w:sz w:val="20"/>
          <w:szCs w:val="20"/>
          <w:lang w:eastAsia="en-IN"/>
          <w14:ligatures w14:val="none"/>
        </w:rPr>
        <w:t xml:space="preserve">(e =&gt; </w:t>
      </w:r>
      <w:proofErr w:type="spellStart"/>
      <w:r w:rsidRPr="003869B6">
        <w:rPr>
          <w:rFonts w:ascii="inherit" w:eastAsia="Times New Roman" w:hAnsi="inherit" w:cs="Courier New"/>
          <w:color w:val="B9BDB6"/>
          <w:kern w:val="0"/>
          <w:sz w:val="20"/>
          <w:szCs w:val="20"/>
          <w:lang w:eastAsia="en-IN"/>
          <w14:ligatures w14:val="none"/>
        </w:rPr>
        <w:t>e.Name</w:t>
      </w:r>
      <w:proofErr w:type="spellEnd"/>
      <w:r w:rsidRPr="003869B6">
        <w:rPr>
          <w:rFonts w:ascii="inherit" w:eastAsia="Times New Roman" w:hAnsi="inherit" w:cs="Courier New"/>
          <w:color w:val="B9BDB6"/>
          <w:kern w:val="0"/>
          <w:sz w:val="20"/>
          <w:szCs w:val="20"/>
          <w:lang w:eastAsia="en-IN"/>
          <w14:ligatures w14:val="none"/>
        </w:rPr>
        <w:t xml:space="preserve"> == "Matt").</w:t>
      </w:r>
      <w:proofErr w:type="spellStart"/>
      <w:r w:rsidRPr="003869B6">
        <w:rPr>
          <w:rFonts w:ascii="inherit" w:eastAsia="Times New Roman" w:hAnsi="inherit" w:cs="Courier New"/>
          <w:color w:val="B9BDB6"/>
          <w:kern w:val="0"/>
          <w:sz w:val="20"/>
          <w:szCs w:val="20"/>
          <w:lang w:eastAsia="en-IN"/>
          <w14:ligatures w14:val="none"/>
        </w:rPr>
        <w:t>FirstOrDefaultAsync</w:t>
      </w:r>
      <w:proofErr w:type="spellEnd"/>
      <w:r w:rsidRPr="003869B6">
        <w:rPr>
          <w:rFonts w:ascii="inherit" w:eastAsia="Times New Roman" w:hAnsi="inherit" w:cs="Courier New"/>
          <w:color w:val="B9BDB6"/>
          <w:kern w:val="0"/>
          <w:sz w:val="20"/>
          <w:szCs w:val="20"/>
          <w:lang w:eastAsia="en-IN"/>
          <w14:ligatures w14:val="none"/>
        </w:rPr>
        <w:t>();</w:t>
      </w:r>
    </w:p>
    <w:p w14:paraId="44FF7732" w14:textId="77777777" w:rsidR="003869B6" w:rsidRPr="003869B6" w:rsidRDefault="003869B6" w:rsidP="003869B6">
      <w:pPr>
        <w:shd w:val="clear" w:color="auto" w:fill="FFFFFF"/>
        <w:spacing w:before="225" w:after="225" w:line="0" w:lineRule="atLeast"/>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Apply the breakpoint on the above code and check the value of </w:t>
      </w:r>
      <w:r w:rsidRPr="003869B6">
        <w:rPr>
          <w:rFonts w:ascii="Lora" w:eastAsia="Times New Roman" w:hAnsi="Lora" w:cs="Times New Roman"/>
          <w:b/>
          <w:bCs/>
          <w:color w:val="2A2A2A"/>
          <w:kern w:val="0"/>
          <w:sz w:val="27"/>
          <w:szCs w:val="27"/>
          <w:lang w:eastAsia="en-IN"/>
          <w14:ligatures w14:val="none"/>
        </w:rPr>
        <w:t>Navigation Property</w:t>
      </w:r>
      <w:r w:rsidRPr="003869B6">
        <w:rPr>
          <w:rFonts w:ascii="Lora" w:eastAsia="Times New Roman" w:hAnsi="Lora" w:cs="Times New Roman"/>
          <w:color w:val="2A2A2A"/>
          <w:kern w:val="0"/>
          <w:sz w:val="27"/>
          <w:szCs w:val="27"/>
          <w:lang w:eastAsia="en-IN"/>
          <w14:ligatures w14:val="none"/>
        </w:rPr>
        <w:t> called </w:t>
      </w:r>
      <w:r w:rsidRPr="003869B6">
        <w:rPr>
          <w:rFonts w:ascii="Lora" w:eastAsia="Times New Roman" w:hAnsi="Lora" w:cs="Times New Roman"/>
          <w:color w:val="2A2A2A"/>
          <w:kern w:val="0"/>
          <w:sz w:val="27"/>
          <w:szCs w:val="27"/>
          <w:u w:val="single"/>
          <w:lang w:eastAsia="en-IN"/>
          <w14:ligatures w14:val="none"/>
        </w:rPr>
        <w:t>Department</w:t>
      </w:r>
      <w:r w:rsidRPr="003869B6">
        <w:rPr>
          <w:rFonts w:ascii="Lora" w:eastAsia="Times New Roman" w:hAnsi="Lora" w:cs="Times New Roman"/>
          <w:color w:val="2A2A2A"/>
          <w:kern w:val="0"/>
          <w:sz w:val="27"/>
          <w:szCs w:val="27"/>
          <w:lang w:eastAsia="en-IN"/>
          <w14:ligatures w14:val="none"/>
        </w:rPr>
        <w:t xml:space="preserve">. We will find </w:t>
      </w:r>
      <w:proofErr w:type="spellStart"/>
      <w:r w:rsidRPr="003869B6">
        <w:rPr>
          <w:rFonts w:ascii="Lora" w:eastAsia="Times New Roman" w:hAnsi="Lora" w:cs="Times New Roman"/>
          <w:color w:val="2A2A2A"/>
          <w:kern w:val="0"/>
          <w:sz w:val="27"/>
          <w:szCs w:val="27"/>
          <w:lang w:eastAsia="en-IN"/>
          <w14:ligatures w14:val="none"/>
        </w:rPr>
        <w:t>it’s</w:t>
      </w:r>
      <w:proofErr w:type="spellEnd"/>
      <w:r w:rsidRPr="003869B6">
        <w:rPr>
          <w:rFonts w:ascii="Lora" w:eastAsia="Times New Roman" w:hAnsi="Lora" w:cs="Times New Roman"/>
          <w:color w:val="2A2A2A"/>
          <w:kern w:val="0"/>
          <w:sz w:val="27"/>
          <w:szCs w:val="27"/>
          <w:lang w:eastAsia="en-IN"/>
          <w14:ligatures w14:val="none"/>
        </w:rPr>
        <w:t xml:space="preserve"> value as </w:t>
      </w:r>
      <w:r w:rsidRPr="003869B6">
        <w:rPr>
          <w:rFonts w:ascii="Lora" w:eastAsia="Times New Roman" w:hAnsi="Lora" w:cs="Times New Roman"/>
          <w:b/>
          <w:bCs/>
          <w:color w:val="2A2A2A"/>
          <w:kern w:val="0"/>
          <w:sz w:val="27"/>
          <w:szCs w:val="27"/>
          <w:lang w:eastAsia="en-IN"/>
          <w14:ligatures w14:val="none"/>
        </w:rPr>
        <w:t>“null”</w:t>
      </w:r>
      <w:r w:rsidRPr="003869B6">
        <w:rPr>
          <w:rFonts w:ascii="Lora" w:eastAsia="Times New Roman" w:hAnsi="Lora" w:cs="Times New Roman"/>
          <w:color w:val="2A2A2A"/>
          <w:kern w:val="0"/>
          <w:sz w:val="27"/>
          <w:szCs w:val="27"/>
          <w:lang w:eastAsia="en-IN"/>
          <w14:ligatures w14:val="none"/>
        </w:rPr>
        <w:t>. See the below image where we have marked this thing.</w:t>
      </w:r>
    </w:p>
    <w:p w14:paraId="178CA01E"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1DC1A9C9" wp14:editId="299B5432">
            <wp:extent cx="135255" cy="135255"/>
            <wp:effectExtent l="0" t="0" r="0" b="0"/>
            <wp:docPr id="300" name="Picture 11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08E7686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lastRenderedPageBreak/>
        <w:drawing>
          <wp:inline distT="0" distB="0" distL="0" distR="0" wp14:anchorId="46F9C347" wp14:editId="76C54EB6">
            <wp:extent cx="5427345" cy="1922145"/>
            <wp:effectExtent l="0" t="0" r="1905" b="1905"/>
            <wp:docPr id="301" name="Picture 109" descr="related record null ef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related record null ef co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309D188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In </w:t>
      </w:r>
      <w:r w:rsidRPr="003869B6">
        <w:rPr>
          <w:rFonts w:ascii="Lora" w:eastAsia="Times New Roman" w:hAnsi="Lora" w:cs="Times New Roman"/>
          <w:b/>
          <w:bCs/>
          <w:color w:val="2A2A2A"/>
          <w:kern w:val="0"/>
          <w:sz w:val="27"/>
          <w:szCs w:val="27"/>
          <w:lang w:eastAsia="en-IN"/>
          <w14:ligatures w14:val="none"/>
        </w:rPr>
        <w:t>Eager Loading</w:t>
      </w:r>
      <w:r w:rsidRPr="003869B6">
        <w:rPr>
          <w:rFonts w:ascii="Lora" w:eastAsia="Times New Roman" w:hAnsi="Lora" w:cs="Times New Roman"/>
          <w:color w:val="2A2A2A"/>
          <w:kern w:val="0"/>
          <w:sz w:val="27"/>
          <w:szCs w:val="27"/>
          <w:lang w:eastAsia="en-IN"/>
          <w14:ligatures w14:val="none"/>
        </w:rPr>
        <w:t> we use the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Include(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xml:space="preserve"> method to load related </w:t>
      </w:r>
      <w:proofErr w:type="spellStart"/>
      <w:r w:rsidRPr="003869B6">
        <w:rPr>
          <w:rFonts w:ascii="Lora" w:eastAsia="Times New Roman" w:hAnsi="Lora" w:cs="Times New Roman"/>
          <w:color w:val="2A2A2A"/>
          <w:kern w:val="0"/>
          <w:sz w:val="27"/>
          <w:szCs w:val="27"/>
          <w:lang w:eastAsia="en-IN"/>
          <w14:ligatures w14:val="none"/>
        </w:rPr>
        <w:t>enteries</w:t>
      </w:r>
      <w:proofErr w:type="spellEnd"/>
      <w:r w:rsidRPr="003869B6">
        <w:rPr>
          <w:rFonts w:ascii="Lora" w:eastAsia="Times New Roman" w:hAnsi="Lora" w:cs="Times New Roman"/>
          <w:color w:val="2A2A2A"/>
          <w:kern w:val="0"/>
          <w:sz w:val="27"/>
          <w:szCs w:val="27"/>
          <w:lang w:eastAsia="en-IN"/>
          <w14:ligatures w14:val="none"/>
        </w:rPr>
        <w:t>. The Related entity is loaded through the navigation property. The </w:t>
      </w:r>
      <w:r w:rsidRPr="003869B6">
        <w:rPr>
          <w:rFonts w:ascii="Lora" w:eastAsia="Times New Roman" w:hAnsi="Lora" w:cs="Times New Roman"/>
          <w:color w:val="2A2A2A"/>
          <w:kern w:val="0"/>
          <w:sz w:val="27"/>
          <w:szCs w:val="27"/>
          <w:u w:val="single"/>
          <w:lang w:eastAsia="en-IN"/>
          <w14:ligatures w14:val="none"/>
        </w:rPr>
        <w:t>Employee</w:t>
      </w:r>
      <w:r w:rsidRPr="003869B6">
        <w:rPr>
          <w:rFonts w:ascii="Lora" w:eastAsia="Times New Roman" w:hAnsi="Lora" w:cs="Times New Roman"/>
          <w:color w:val="2A2A2A"/>
          <w:kern w:val="0"/>
          <w:sz w:val="27"/>
          <w:szCs w:val="27"/>
          <w:lang w:eastAsia="en-IN"/>
          <w14:ligatures w14:val="none"/>
        </w:rPr>
        <w:t> entity contains a Navigation Property called </w:t>
      </w:r>
      <w:r w:rsidRPr="003869B6">
        <w:rPr>
          <w:rFonts w:ascii="Lora" w:eastAsia="Times New Roman" w:hAnsi="Lora" w:cs="Times New Roman"/>
          <w:color w:val="2A2A2A"/>
          <w:kern w:val="0"/>
          <w:sz w:val="27"/>
          <w:szCs w:val="27"/>
          <w:u w:val="single"/>
          <w:lang w:eastAsia="en-IN"/>
          <w14:ligatures w14:val="none"/>
        </w:rPr>
        <w:t>Department</w:t>
      </w:r>
      <w:r w:rsidRPr="003869B6">
        <w:rPr>
          <w:rFonts w:ascii="Lora" w:eastAsia="Times New Roman" w:hAnsi="Lora" w:cs="Times New Roman"/>
          <w:color w:val="2A2A2A"/>
          <w:kern w:val="0"/>
          <w:sz w:val="27"/>
          <w:szCs w:val="27"/>
          <w:lang w:eastAsia="en-IN"/>
          <w14:ligatures w14:val="none"/>
        </w:rPr>
        <w:t> for this purpose:</w:t>
      </w:r>
    </w:p>
    <w:p w14:paraId="15C2B61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public Department </w:t>
      </w:r>
      <w:proofErr w:type="spellStart"/>
      <w:r w:rsidRPr="003869B6">
        <w:rPr>
          <w:rFonts w:ascii="inherit" w:eastAsia="Times New Roman" w:hAnsi="inherit" w:cs="Courier New"/>
          <w:color w:val="B9BDB6"/>
          <w:kern w:val="0"/>
          <w:sz w:val="20"/>
          <w:szCs w:val="20"/>
          <w:lang w:eastAsia="en-IN"/>
          <w14:ligatures w14:val="none"/>
        </w:rPr>
        <w:t>Department</w:t>
      </w:r>
      <w:proofErr w:type="spellEnd"/>
      <w:r w:rsidRPr="003869B6">
        <w:rPr>
          <w:rFonts w:ascii="inherit" w:eastAsia="Times New Roman" w:hAnsi="inherit" w:cs="Courier New"/>
          <w:color w:val="B9BDB6"/>
          <w:kern w:val="0"/>
          <w:sz w:val="20"/>
          <w:szCs w:val="20"/>
          <w:lang w:eastAsia="en-IN"/>
          <w14:ligatures w14:val="none"/>
        </w:rPr>
        <w:t xml:space="preserve"> </w:t>
      </w:r>
      <w:proofErr w:type="gramStart"/>
      <w:r w:rsidRPr="003869B6">
        <w:rPr>
          <w:rFonts w:ascii="inherit" w:eastAsia="Times New Roman" w:hAnsi="inherit" w:cs="Courier New"/>
          <w:color w:val="B9BDB6"/>
          <w:kern w:val="0"/>
          <w:sz w:val="20"/>
          <w:szCs w:val="20"/>
          <w:lang w:eastAsia="en-IN"/>
          <w14:ligatures w14:val="none"/>
        </w:rPr>
        <w:t>{ get</w:t>
      </w:r>
      <w:proofErr w:type="gramEnd"/>
      <w:r w:rsidRPr="003869B6">
        <w:rPr>
          <w:rFonts w:ascii="inherit" w:eastAsia="Times New Roman" w:hAnsi="inherit" w:cs="Courier New"/>
          <w:color w:val="B9BDB6"/>
          <w:kern w:val="0"/>
          <w:sz w:val="20"/>
          <w:szCs w:val="20"/>
          <w:lang w:eastAsia="en-IN"/>
          <w14:ligatures w14:val="none"/>
        </w:rPr>
        <w:t>; set; }</w:t>
      </w:r>
    </w:p>
    <w:p w14:paraId="69D0F31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Similarly, the </w:t>
      </w:r>
      <w:r w:rsidRPr="003869B6">
        <w:rPr>
          <w:rFonts w:ascii="Lora" w:eastAsia="Times New Roman" w:hAnsi="Lora" w:cs="Times New Roman"/>
          <w:color w:val="2A2A2A"/>
          <w:kern w:val="0"/>
          <w:sz w:val="27"/>
          <w:szCs w:val="27"/>
          <w:u w:val="single"/>
          <w:lang w:eastAsia="en-IN"/>
          <w14:ligatures w14:val="none"/>
        </w:rPr>
        <w:t>Department</w:t>
      </w:r>
      <w:r w:rsidRPr="003869B6">
        <w:rPr>
          <w:rFonts w:ascii="Lora" w:eastAsia="Times New Roman" w:hAnsi="Lora" w:cs="Times New Roman"/>
          <w:color w:val="2A2A2A"/>
          <w:kern w:val="0"/>
          <w:sz w:val="27"/>
          <w:szCs w:val="27"/>
          <w:lang w:eastAsia="en-IN"/>
          <w14:ligatures w14:val="none"/>
        </w:rPr>
        <w:t> entity contains a Collection Navigation Property called </w:t>
      </w:r>
      <w:r w:rsidRPr="003869B6">
        <w:rPr>
          <w:rFonts w:ascii="Lora" w:eastAsia="Times New Roman" w:hAnsi="Lora" w:cs="Times New Roman"/>
          <w:color w:val="2A2A2A"/>
          <w:kern w:val="0"/>
          <w:sz w:val="27"/>
          <w:szCs w:val="27"/>
          <w:u w:val="single"/>
          <w:lang w:eastAsia="en-IN"/>
          <w14:ligatures w14:val="none"/>
        </w:rPr>
        <w:t>Employee</w:t>
      </w:r>
      <w:r w:rsidRPr="003869B6">
        <w:rPr>
          <w:rFonts w:ascii="Lora" w:eastAsia="Times New Roman" w:hAnsi="Lora" w:cs="Times New Roman"/>
          <w:color w:val="2A2A2A"/>
          <w:kern w:val="0"/>
          <w:sz w:val="27"/>
          <w:szCs w:val="27"/>
          <w:lang w:eastAsia="en-IN"/>
          <w14:ligatures w14:val="none"/>
        </w:rPr>
        <w:t> for this purpose.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522BEC13" w14:textId="77777777" w:rsidTr="003869B6">
        <w:tc>
          <w:tcPr>
            <w:tcW w:w="6" w:type="dxa"/>
            <w:tcBorders>
              <w:top w:val="nil"/>
              <w:left w:val="nil"/>
              <w:bottom w:val="nil"/>
              <w:right w:val="nil"/>
            </w:tcBorders>
            <w:vAlign w:val="bottom"/>
            <w:hideMark/>
          </w:tcPr>
          <w:p w14:paraId="100A859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7EB28E5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230CC10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3B5626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73195B3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5</w:t>
            </w:r>
          </w:p>
          <w:p w14:paraId="2ECDCB3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27F9BC4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Department</w:t>
            </w:r>
          </w:p>
          <w:p w14:paraId="32B975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0FE6D47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57195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11915D8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10BD888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A0C7BD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entity has a related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xml:space="preserve"> entity so </w:t>
      </w:r>
      <w:proofErr w:type="spellStart"/>
      <w:r w:rsidRPr="003869B6">
        <w:rPr>
          <w:rFonts w:ascii="Lora" w:eastAsia="Times New Roman" w:hAnsi="Lora" w:cs="Times New Roman"/>
          <w:color w:val="2A2A2A"/>
          <w:kern w:val="0"/>
          <w:sz w:val="27"/>
          <w:szCs w:val="27"/>
          <w:lang w:eastAsia="en-IN"/>
          <w14:ligatures w14:val="none"/>
        </w:rPr>
        <w:t>the</w:t>
      </w:r>
      <w:proofErr w:type="spellEnd"/>
      <w:r w:rsidRPr="003869B6">
        <w:rPr>
          <w:rFonts w:ascii="Lora" w:eastAsia="Times New Roman" w:hAnsi="Lora" w:cs="Times New Roman"/>
          <w:color w:val="2A2A2A"/>
          <w:kern w:val="0"/>
          <w:sz w:val="27"/>
          <w:szCs w:val="27"/>
          <w:lang w:eastAsia="en-IN"/>
          <w14:ligatures w14:val="none"/>
        </w:rPr>
        <w:t>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Include(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can be used to perform the </w:t>
      </w:r>
      <w:r w:rsidRPr="003869B6">
        <w:rPr>
          <w:rFonts w:ascii="Lora" w:eastAsia="Times New Roman" w:hAnsi="Lora" w:cs="Times New Roman"/>
          <w:b/>
          <w:bCs/>
          <w:color w:val="2A2A2A"/>
          <w:kern w:val="0"/>
          <w:sz w:val="27"/>
          <w:szCs w:val="27"/>
          <w:lang w:eastAsia="en-IN"/>
          <w14:ligatures w14:val="none"/>
        </w:rPr>
        <w:t>Eager Loading</w:t>
      </w:r>
      <w:r w:rsidRPr="003869B6">
        <w:rPr>
          <w:rFonts w:ascii="Lora" w:eastAsia="Times New Roman" w:hAnsi="Lora" w:cs="Times New Roman"/>
          <w:color w:val="2A2A2A"/>
          <w:kern w:val="0"/>
          <w:sz w:val="27"/>
          <w:szCs w:val="27"/>
          <w:lang w:eastAsia="en-IN"/>
          <w14:ligatures w14:val="none"/>
        </w:rPr>
        <w:t> of Department record like shown below:</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183F5D72" w14:textId="77777777" w:rsidTr="003869B6">
        <w:tc>
          <w:tcPr>
            <w:tcW w:w="6" w:type="dxa"/>
            <w:tcBorders>
              <w:top w:val="nil"/>
              <w:left w:val="nil"/>
              <w:bottom w:val="nil"/>
              <w:right w:val="nil"/>
            </w:tcBorders>
            <w:vAlign w:val="bottom"/>
            <w:hideMark/>
          </w:tcPr>
          <w:p w14:paraId="4BF84A1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0F3E28FF"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w:t>
            </w:r>
          </w:p>
          <w:p w14:paraId="5EB788A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4202CD4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Employee 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08A0FB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.Include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B8A6B3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1F09C27"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Check the above code by putting a breakpoint over it in Visual Studio and note the value of </w:t>
      </w:r>
      <w:r w:rsidRPr="003869B6">
        <w:rPr>
          <w:rFonts w:ascii="Lora" w:eastAsia="Times New Roman" w:hAnsi="Lora" w:cs="Times New Roman"/>
          <w:color w:val="2A2A2A"/>
          <w:kern w:val="0"/>
          <w:sz w:val="27"/>
          <w:szCs w:val="27"/>
          <w:shd w:val="clear" w:color="auto" w:fill="D9FCF1"/>
          <w:lang w:eastAsia="en-IN"/>
          <w14:ligatures w14:val="none"/>
        </w:rPr>
        <w:t>emp</w:t>
      </w:r>
      <w:r w:rsidRPr="003869B6">
        <w:rPr>
          <w:rFonts w:ascii="Lora" w:eastAsia="Times New Roman" w:hAnsi="Lora" w:cs="Times New Roman"/>
          <w:color w:val="2A2A2A"/>
          <w:kern w:val="0"/>
          <w:sz w:val="27"/>
          <w:szCs w:val="27"/>
          <w:lang w:eastAsia="en-IN"/>
          <w14:ligatures w14:val="none"/>
        </w:rPr>
        <w:t> variable. We will find the value of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property is filled with value this time. We have shown this on the below image:</w:t>
      </w:r>
    </w:p>
    <w:p w14:paraId="16A377C9"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0A6986BE" wp14:editId="0D62ECC9">
            <wp:extent cx="135255" cy="135255"/>
            <wp:effectExtent l="0" t="0" r="0" b="0"/>
            <wp:docPr id="302" name="Picture 10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183717E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722929E" wp14:editId="745F88B1">
                <wp:extent cx="304800" cy="304800"/>
                <wp:effectExtent l="0" t="0" r="0" b="0"/>
                <wp:docPr id="611028497" name="AutoShape 303" descr="eager loading of related entity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F2ECCF" id="AutoShape 303" o:spid="_x0000_s1026" alt="eager loading of related entity Entity Framework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9D20D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It should be noted that Entity Framework Core executes SQL Queries behind the </w:t>
      </w:r>
      <w:proofErr w:type="gramStart"/>
      <w:r w:rsidRPr="003869B6">
        <w:rPr>
          <w:rFonts w:ascii="Lora" w:eastAsia="Times New Roman" w:hAnsi="Lora" w:cs="Times New Roman"/>
          <w:color w:val="2A2A2A"/>
          <w:kern w:val="0"/>
          <w:sz w:val="27"/>
          <w:szCs w:val="27"/>
          <w:lang w:eastAsia="en-IN"/>
          <w14:ligatures w14:val="none"/>
        </w:rPr>
        <w:t>scene</w:t>
      </w:r>
      <w:proofErr w:type="gramEnd"/>
      <w:r w:rsidRPr="003869B6">
        <w:rPr>
          <w:rFonts w:ascii="Lora" w:eastAsia="Times New Roman" w:hAnsi="Lora" w:cs="Times New Roman"/>
          <w:color w:val="2A2A2A"/>
          <w:kern w:val="0"/>
          <w:sz w:val="27"/>
          <w:szCs w:val="27"/>
          <w:lang w:eastAsia="en-IN"/>
          <w14:ligatures w14:val="none"/>
        </w:rPr>
        <w:t xml:space="preserve"> to read, create, delete and update data. The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Include(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will execute a single SQL Join Query on the database to fetch the data. This SQL query is given below:</w:t>
      </w:r>
    </w:p>
    <w:p w14:paraId="6B016763"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SELECT [e</w:t>
      </w:r>
      <w:proofErr w:type="gramStart"/>
      <w:r w:rsidRPr="003869B6">
        <w:rPr>
          <w:rFonts w:ascii="inherit" w:eastAsia="Times New Roman" w:hAnsi="inherit" w:cs="Courier New"/>
          <w:color w:val="B9BDB6"/>
          <w:kern w:val="0"/>
          <w:sz w:val="20"/>
          <w:szCs w:val="20"/>
          <w:lang w:eastAsia="en-IN"/>
          <w14:ligatures w14:val="none"/>
        </w:rPr>
        <w:t>].[</w:t>
      </w:r>
      <w:proofErr w:type="gramEnd"/>
      <w:r w:rsidRPr="003869B6">
        <w:rPr>
          <w:rFonts w:ascii="inherit" w:eastAsia="Times New Roman" w:hAnsi="inherit" w:cs="Courier New"/>
          <w:color w:val="B9BDB6"/>
          <w:kern w:val="0"/>
          <w:sz w:val="20"/>
          <w:szCs w:val="20"/>
          <w:lang w:eastAsia="en-IN"/>
          <w14:ligatures w14:val="none"/>
        </w:rPr>
        <w:t>Id], [e].[Designation], [e].[Name], [</w:t>
      </w:r>
      <w:proofErr w:type="spellStart"/>
      <w:r w:rsidRPr="003869B6">
        <w:rPr>
          <w:rFonts w:ascii="inherit" w:eastAsia="Times New Roman" w:hAnsi="inherit" w:cs="Courier New"/>
          <w:color w:val="B9BDB6"/>
          <w:kern w:val="0"/>
          <w:sz w:val="20"/>
          <w:szCs w:val="20"/>
          <w:lang w:eastAsia="en-IN"/>
          <w14:ligatures w14:val="none"/>
        </w:rPr>
        <w:t>e.Department</w:t>
      </w:r>
      <w:proofErr w:type="spellEnd"/>
      <w:r w:rsidRPr="003869B6">
        <w:rPr>
          <w:rFonts w:ascii="inherit" w:eastAsia="Times New Roman" w:hAnsi="inherit" w:cs="Courier New"/>
          <w:color w:val="B9BDB6"/>
          <w:kern w:val="0"/>
          <w:sz w:val="20"/>
          <w:szCs w:val="20"/>
          <w:lang w:eastAsia="en-IN"/>
          <w14:ligatures w14:val="none"/>
        </w:rPr>
        <w:t>].[Id], [</w:t>
      </w:r>
      <w:proofErr w:type="spellStart"/>
      <w:r w:rsidRPr="003869B6">
        <w:rPr>
          <w:rFonts w:ascii="inherit" w:eastAsia="Times New Roman" w:hAnsi="inherit" w:cs="Courier New"/>
          <w:color w:val="B9BDB6"/>
          <w:kern w:val="0"/>
          <w:sz w:val="20"/>
          <w:szCs w:val="20"/>
          <w:lang w:eastAsia="en-IN"/>
          <w14:ligatures w14:val="none"/>
        </w:rPr>
        <w:t>e.Department</w:t>
      </w:r>
      <w:proofErr w:type="spellEnd"/>
      <w:r w:rsidRPr="003869B6">
        <w:rPr>
          <w:rFonts w:ascii="inherit" w:eastAsia="Times New Roman" w:hAnsi="inherit" w:cs="Courier New"/>
          <w:color w:val="B9BDB6"/>
          <w:kern w:val="0"/>
          <w:sz w:val="20"/>
          <w:szCs w:val="20"/>
          <w:lang w:eastAsia="en-IN"/>
          <w14:ligatures w14:val="none"/>
        </w:rPr>
        <w:t>].[Name]</w:t>
      </w:r>
    </w:p>
    <w:p w14:paraId="2FE8434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FROM [Employee] AS [e]</w:t>
      </w:r>
    </w:p>
    <w:p w14:paraId="7C695CB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LEFT JOIN [Department] AS [</w:t>
      </w:r>
      <w:proofErr w:type="spellStart"/>
      <w:proofErr w:type="gramStart"/>
      <w:r w:rsidRPr="003869B6">
        <w:rPr>
          <w:rFonts w:ascii="inherit" w:eastAsia="Times New Roman" w:hAnsi="inherit" w:cs="Courier New"/>
          <w:color w:val="B9BDB6"/>
          <w:kern w:val="0"/>
          <w:sz w:val="20"/>
          <w:szCs w:val="20"/>
          <w:lang w:eastAsia="en-IN"/>
          <w14:ligatures w14:val="none"/>
        </w:rPr>
        <w:t>e.Department</w:t>
      </w:r>
      <w:proofErr w:type="spellEnd"/>
      <w:proofErr w:type="gramEnd"/>
      <w:r w:rsidRPr="003869B6">
        <w:rPr>
          <w:rFonts w:ascii="inherit" w:eastAsia="Times New Roman" w:hAnsi="inherit" w:cs="Courier New"/>
          <w:color w:val="B9BDB6"/>
          <w:kern w:val="0"/>
          <w:sz w:val="20"/>
          <w:szCs w:val="20"/>
          <w:lang w:eastAsia="en-IN"/>
          <w14:ligatures w14:val="none"/>
        </w:rPr>
        <w:t>] ON [e].[</w:t>
      </w:r>
      <w:proofErr w:type="spellStart"/>
      <w:r w:rsidRPr="003869B6">
        <w:rPr>
          <w:rFonts w:ascii="inherit" w:eastAsia="Times New Roman" w:hAnsi="inherit" w:cs="Courier New"/>
          <w:color w:val="B9BDB6"/>
          <w:kern w:val="0"/>
          <w:sz w:val="20"/>
          <w:szCs w:val="20"/>
          <w:lang w:eastAsia="en-IN"/>
          <w14:ligatures w14:val="none"/>
        </w:rPr>
        <w:t>DepartmentId</w:t>
      </w:r>
      <w:proofErr w:type="spellEnd"/>
      <w:r w:rsidRPr="003869B6">
        <w:rPr>
          <w:rFonts w:ascii="inherit" w:eastAsia="Times New Roman" w:hAnsi="inherit" w:cs="Courier New"/>
          <w:color w:val="B9BDB6"/>
          <w:kern w:val="0"/>
          <w:sz w:val="20"/>
          <w:szCs w:val="20"/>
          <w:lang w:eastAsia="en-IN"/>
          <w14:ligatures w14:val="none"/>
        </w:rPr>
        <w:t>] = [</w:t>
      </w:r>
      <w:proofErr w:type="spellStart"/>
      <w:r w:rsidRPr="003869B6">
        <w:rPr>
          <w:rFonts w:ascii="inherit" w:eastAsia="Times New Roman" w:hAnsi="inherit" w:cs="Courier New"/>
          <w:color w:val="B9BDB6"/>
          <w:kern w:val="0"/>
          <w:sz w:val="20"/>
          <w:szCs w:val="20"/>
          <w:lang w:eastAsia="en-IN"/>
          <w14:ligatures w14:val="none"/>
        </w:rPr>
        <w:t>e.Department</w:t>
      </w:r>
      <w:proofErr w:type="spellEnd"/>
      <w:r w:rsidRPr="003869B6">
        <w:rPr>
          <w:rFonts w:ascii="inherit" w:eastAsia="Times New Roman" w:hAnsi="inherit" w:cs="Courier New"/>
          <w:color w:val="B9BDB6"/>
          <w:kern w:val="0"/>
          <w:sz w:val="20"/>
          <w:szCs w:val="20"/>
          <w:lang w:eastAsia="en-IN"/>
          <w14:ligatures w14:val="none"/>
        </w:rPr>
        <w:t>].[Id]</w:t>
      </w:r>
    </w:p>
    <w:p w14:paraId="7117EB7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WHERE [e</w:t>
      </w:r>
      <w:proofErr w:type="gramStart"/>
      <w:r w:rsidRPr="003869B6">
        <w:rPr>
          <w:rFonts w:ascii="inherit" w:eastAsia="Times New Roman" w:hAnsi="inherit" w:cs="Courier New"/>
          <w:color w:val="B9BDB6"/>
          <w:kern w:val="0"/>
          <w:sz w:val="20"/>
          <w:szCs w:val="20"/>
          <w:lang w:eastAsia="en-IN"/>
          <w14:ligatures w14:val="none"/>
        </w:rPr>
        <w:t>].[</w:t>
      </w:r>
      <w:proofErr w:type="gramEnd"/>
      <w:r w:rsidRPr="003869B6">
        <w:rPr>
          <w:rFonts w:ascii="inherit" w:eastAsia="Times New Roman" w:hAnsi="inherit" w:cs="Courier New"/>
          <w:color w:val="B9BDB6"/>
          <w:kern w:val="0"/>
          <w:sz w:val="20"/>
          <w:szCs w:val="20"/>
          <w:lang w:eastAsia="en-IN"/>
          <w14:ligatures w14:val="none"/>
        </w:rPr>
        <w:t xml:space="preserve">Name] = </w:t>
      </w:r>
      <w:proofErr w:type="spellStart"/>
      <w:r w:rsidRPr="003869B6">
        <w:rPr>
          <w:rFonts w:ascii="inherit" w:eastAsia="Times New Roman" w:hAnsi="inherit" w:cs="Courier New"/>
          <w:color w:val="B9BDB6"/>
          <w:kern w:val="0"/>
          <w:sz w:val="20"/>
          <w:szCs w:val="20"/>
          <w:lang w:eastAsia="en-IN"/>
          <w14:ligatures w14:val="none"/>
        </w:rPr>
        <w:t>N'Matt</w:t>
      </w:r>
      <w:proofErr w:type="spellEnd"/>
      <w:r w:rsidRPr="003869B6">
        <w:rPr>
          <w:rFonts w:ascii="inherit" w:eastAsia="Times New Roman" w:hAnsi="inherit" w:cs="Courier New"/>
          <w:color w:val="B9BDB6"/>
          <w:kern w:val="0"/>
          <w:sz w:val="20"/>
          <w:szCs w:val="20"/>
          <w:lang w:eastAsia="en-IN"/>
          <w14:ligatures w14:val="none"/>
        </w:rPr>
        <w:t>'</w:t>
      </w:r>
    </w:p>
    <w:p w14:paraId="3DB04929"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Multiple “</w:t>
      </w:r>
      <w:proofErr w:type="gramStart"/>
      <w:r w:rsidRPr="003869B6">
        <w:rPr>
          <w:rFonts w:ascii="Lora" w:eastAsia="Times New Roman" w:hAnsi="Lora" w:cs="Times New Roman"/>
          <w:color w:val="242424"/>
          <w:kern w:val="0"/>
          <w:sz w:val="30"/>
          <w:szCs w:val="30"/>
          <w:lang w:eastAsia="en-IN"/>
          <w14:ligatures w14:val="none"/>
        </w:rPr>
        <w:t>Include(</w:t>
      </w:r>
      <w:proofErr w:type="gramEnd"/>
      <w:r w:rsidRPr="003869B6">
        <w:rPr>
          <w:rFonts w:ascii="Lora" w:eastAsia="Times New Roman" w:hAnsi="Lora" w:cs="Times New Roman"/>
          <w:color w:val="242424"/>
          <w:kern w:val="0"/>
          <w:sz w:val="30"/>
          <w:szCs w:val="30"/>
          <w:lang w:eastAsia="en-IN"/>
          <w14:ligatures w14:val="none"/>
        </w:rPr>
        <w:t>)” methods</w:t>
      </w:r>
    </w:p>
    <w:p w14:paraId="2EF36E2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can use multiple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Include(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methods to load multiple levels of related entities with Entity Framework Core. For example, suppose the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entity also has another related entity called </w:t>
      </w:r>
      <w:r w:rsidRPr="003869B6">
        <w:rPr>
          <w:rFonts w:ascii="Lora" w:eastAsia="Times New Roman" w:hAnsi="Lora" w:cs="Times New Roman"/>
          <w:color w:val="2A2A2A"/>
          <w:kern w:val="0"/>
          <w:sz w:val="27"/>
          <w:szCs w:val="27"/>
          <w:shd w:val="clear" w:color="auto" w:fill="D9FCF1"/>
          <w:lang w:eastAsia="en-IN"/>
          <w14:ligatures w14:val="none"/>
        </w:rPr>
        <w:t>Project</w:t>
      </w:r>
      <w:r w:rsidRPr="003869B6">
        <w:rPr>
          <w:rFonts w:ascii="Lora" w:eastAsia="Times New Roman" w:hAnsi="Lora" w:cs="Times New Roman"/>
          <w:color w:val="2A2A2A"/>
          <w:kern w:val="0"/>
          <w:sz w:val="27"/>
          <w:szCs w:val="27"/>
          <w:lang w:eastAsia="en-IN"/>
          <w14:ligatures w14:val="none"/>
        </w:rPr>
        <w:t>. Then the following Include code loads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&amp; </w:t>
      </w:r>
      <w:r w:rsidRPr="003869B6">
        <w:rPr>
          <w:rFonts w:ascii="Lora" w:eastAsia="Times New Roman" w:hAnsi="Lora" w:cs="Times New Roman"/>
          <w:color w:val="2A2A2A"/>
          <w:kern w:val="0"/>
          <w:sz w:val="27"/>
          <w:szCs w:val="27"/>
          <w:shd w:val="clear" w:color="auto" w:fill="D9FCF1"/>
          <w:lang w:eastAsia="en-IN"/>
          <w14:ligatures w14:val="none"/>
        </w:rPr>
        <w:t>Project</w:t>
      </w:r>
      <w:r w:rsidRPr="003869B6">
        <w:rPr>
          <w:rFonts w:ascii="Lora" w:eastAsia="Times New Roman" w:hAnsi="Lora" w:cs="Times New Roman"/>
          <w:color w:val="2A2A2A"/>
          <w:kern w:val="0"/>
          <w:sz w:val="27"/>
          <w:szCs w:val="27"/>
          <w:lang w:eastAsia="en-IN"/>
          <w14:ligatures w14:val="none"/>
        </w:rPr>
        <w:t> entities of the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20EA48DA" w14:textId="77777777" w:rsidTr="003869B6">
        <w:tc>
          <w:tcPr>
            <w:tcW w:w="6" w:type="dxa"/>
            <w:tcBorders>
              <w:top w:val="nil"/>
              <w:left w:val="nil"/>
              <w:bottom w:val="nil"/>
              <w:right w:val="nil"/>
            </w:tcBorders>
            <w:vAlign w:val="bottom"/>
            <w:hideMark/>
          </w:tcPr>
          <w:p w14:paraId="4BD5BA3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155A6F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w:t>
            </w:r>
          </w:p>
          <w:p w14:paraId="2DF373E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w:t>
            </w:r>
          </w:p>
          <w:p w14:paraId="6FB134E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7C47B4F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65F7794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.Include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(s=&gt;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1F435C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.Include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(s=&gt;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s.Project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0C06B8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6F9A431" w14:textId="77777777" w:rsidR="003869B6" w:rsidRPr="003869B6" w:rsidRDefault="003869B6" w:rsidP="003869B6">
      <w:pPr>
        <w:shd w:val="clear" w:color="auto" w:fill="EEEEEE"/>
        <w:spacing w:after="150" w:line="240" w:lineRule="auto"/>
        <w:rPr>
          <w:rFonts w:ascii="Lora" w:eastAsia="Times New Roman" w:hAnsi="Lora" w:cs="Times New Roman"/>
          <w:i/>
          <w:iCs/>
          <w:color w:val="2A2A2A"/>
          <w:kern w:val="0"/>
          <w:sz w:val="27"/>
          <w:szCs w:val="27"/>
          <w:lang w:eastAsia="en-IN"/>
          <w14:ligatures w14:val="none"/>
        </w:rPr>
      </w:pPr>
      <w:r w:rsidRPr="003869B6">
        <w:rPr>
          <w:rFonts w:ascii="Lora" w:eastAsia="Times New Roman" w:hAnsi="Lora" w:cs="Times New Roman"/>
          <w:i/>
          <w:iCs/>
          <w:color w:val="2A2A2A"/>
          <w:kern w:val="0"/>
          <w:sz w:val="27"/>
          <w:szCs w:val="27"/>
          <w:lang w:eastAsia="en-IN"/>
          <w14:ligatures w14:val="none"/>
        </w:rPr>
        <w:t>I have also written a similar article on ADO.NET see </w:t>
      </w:r>
      <w:hyperlink r:id="rId129" w:history="1">
        <w:r w:rsidRPr="003869B6">
          <w:rPr>
            <w:rFonts w:ascii="Lora" w:eastAsia="Times New Roman" w:hAnsi="Lora" w:cs="Times New Roman"/>
            <w:i/>
            <w:iCs/>
            <w:color w:val="C72730"/>
            <w:kern w:val="0"/>
            <w:sz w:val="27"/>
            <w:szCs w:val="27"/>
            <w:u w:val="single"/>
            <w:lang w:eastAsia="en-IN"/>
            <w14:ligatures w14:val="none"/>
          </w:rPr>
          <w:t>Read Records using ADO.NET in ASP.NET Core Application</w:t>
        </w:r>
      </w:hyperlink>
    </w:p>
    <w:p w14:paraId="421CD334"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w:t>
      </w:r>
      <w:proofErr w:type="spellStart"/>
      <w:proofErr w:type="gramStart"/>
      <w:r w:rsidRPr="003869B6">
        <w:rPr>
          <w:rFonts w:ascii="Lora" w:eastAsia="Times New Roman" w:hAnsi="Lora" w:cs="Times New Roman"/>
          <w:color w:val="242424"/>
          <w:kern w:val="0"/>
          <w:sz w:val="30"/>
          <w:szCs w:val="30"/>
          <w:lang w:eastAsia="en-IN"/>
          <w14:ligatures w14:val="none"/>
        </w:rPr>
        <w:t>ThenInclude</w:t>
      </w:r>
      <w:proofErr w:type="spellEnd"/>
      <w:r w:rsidRPr="003869B6">
        <w:rPr>
          <w:rFonts w:ascii="Lora" w:eastAsia="Times New Roman" w:hAnsi="Lora" w:cs="Times New Roman"/>
          <w:color w:val="242424"/>
          <w:kern w:val="0"/>
          <w:sz w:val="30"/>
          <w:szCs w:val="30"/>
          <w:lang w:eastAsia="en-IN"/>
          <w14:ligatures w14:val="none"/>
        </w:rPr>
        <w:t>(</w:t>
      </w:r>
      <w:proofErr w:type="gramEnd"/>
      <w:r w:rsidRPr="003869B6">
        <w:rPr>
          <w:rFonts w:ascii="Lora" w:eastAsia="Times New Roman" w:hAnsi="Lora" w:cs="Times New Roman"/>
          <w:color w:val="242424"/>
          <w:kern w:val="0"/>
          <w:sz w:val="30"/>
          <w:szCs w:val="30"/>
          <w:lang w:eastAsia="en-IN"/>
          <w14:ligatures w14:val="none"/>
        </w:rPr>
        <w:t>)” Method</w:t>
      </w:r>
    </w:p>
    <w:p w14:paraId="66DF3ED7"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100BF194" wp14:editId="353F773C">
            <wp:extent cx="135255" cy="135255"/>
            <wp:effectExtent l="0" t="0" r="0" b="0"/>
            <wp:docPr id="304" name="Picture 10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3869B6">
        <w:rPr>
          <w:rFonts w:ascii="Lora" w:eastAsia="Times New Roman" w:hAnsi="Lora" w:cs="Times New Roman"/>
          <w:color w:val="2A2A2A"/>
          <w:kern w:val="0"/>
          <w:sz w:val="27"/>
          <w:szCs w:val="27"/>
          <w:lang w:eastAsia="en-IN"/>
          <w14:ligatures w14:val="none"/>
        </w:rPr>
        <w:t>Entity Framework core has method named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ThenInclude</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is used to </w:t>
      </w:r>
      <w:r w:rsidRPr="003869B6">
        <w:rPr>
          <w:rFonts w:ascii="Lora" w:eastAsia="Times New Roman" w:hAnsi="Lora" w:cs="Times New Roman"/>
          <w:b/>
          <w:bCs/>
          <w:color w:val="2A2A2A"/>
          <w:kern w:val="0"/>
          <w:sz w:val="27"/>
          <w:szCs w:val="27"/>
          <w:lang w:eastAsia="en-IN"/>
          <w14:ligatures w14:val="none"/>
        </w:rPr>
        <w:t>load multiple levels of related data</w:t>
      </w:r>
      <w:r w:rsidRPr="003869B6">
        <w:rPr>
          <w:rFonts w:ascii="Lora" w:eastAsia="Times New Roman" w:hAnsi="Lora" w:cs="Times New Roman"/>
          <w:color w:val="2A2A2A"/>
          <w:kern w:val="0"/>
          <w:sz w:val="27"/>
          <w:szCs w:val="27"/>
          <w:lang w:eastAsia="en-IN"/>
          <w14:ligatures w14:val="none"/>
        </w:rPr>
        <w:t xml:space="preserve">. For </w:t>
      </w:r>
      <w:proofErr w:type="gramStart"/>
      <w:r w:rsidRPr="003869B6">
        <w:rPr>
          <w:rFonts w:ascii="Lora" w:eastAsia="Times New Roman" w:hAnsi="Lora" w:cs="Times New Roman"/>
          <w:color w:val="2A2A2A"/>
          <w:kern w:val="0"/>
          <w:sz w:val="27"/>
          <w:szCs w:val="27"/>
          <w:lang w:eastAsia="en-IN"/>
          <w14:ligatures w14:val="none"/>
        </w:rPr>
        <w:t>example</w:t>
      </w:r>
      <w:proofErr w:type="gramEnd"/>
      <w:r w:rsidRPr="003869B6">
        <w:rPr>
          <w:rFonts w:ascii="Lora" w:eastAsia="Times New Roman" w:hAnsi="Lora" w:cs="Times New Roman"/>
          <w:color w:val="2A2A2A"/>
          <w:kern w:val="0"/>
          <w:sz w:val="27"/>
          <w:szCs w:val="27"/>
          <w:lang w:eastAsia="en-IN"/>
          <w14:ligatures w14:val="none"/>
        </w:rPr>
        <w:t xml:space="preserve"> suppose there is a Navigation Property named </w:t>
      </w:r>
      <w:r w:rsidRPr="003869B6">
        <w:rPr>
          <w:rFonts w:ascii="Lora" w:eastAsia="Times New Roman" w:hAnsi="Lora" w:cs="Times New Roman"/>
          <w:color w:val="2A2A2A"/>
          <w:kern w:val="0"/>
          <w:sz w:val="27"/>
          <w:szCs w:val="27"/>
          <w:shd w:val="clear" w:color="auto" w:fill="D9FCF1"/>
          <w:lang w:eastAsia="en-IN"/>
          <w14:ligatures w14:val="none"/>
        </w:rPr>
        <w:t>Report</w:t>
      </w:r>
      <w:r w:rsidRPr="003869B6">
        <w:rPr>
          <w:rFonts w:ascii="Lora" w:eastAsia="Times New Roman" w:hAnsi="Lora" w:cs="Times New Roman"/>
          <w:color w:val="2A2A2A"/>
          <w:kern w:val="0"/>
          <w:sz w:val="27"/>
          <w:szCs w:val="27"/>
          <w:lang w:eastAsia="en-IN"/>
          <w14:ligatures w14:val="none"/>
        </w:rPr>
        <w:t> in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entity.</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3122D613" w14:textId="77777777" w:rsidTr="003869B6">
        <w:tc>
          <w:tcPr>
            <w:tcW w:w="6" w:type="dxa"/>
            <w:tcBorders>
              <w:top w:val="nil"/>
              <w:left w:val="nil"/>
              <w:bottom w:val="nil"/>
              <w:right w:val="nil"/>
            </w:tcBorders>
            <w:vAlign w:val="bottom"/>
            <w:hideMark/>
          </w:tcPr>
          <w:p w14:paraId="1D7AACD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0645EC8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438EEB6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5CE8AB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517713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4F5F42F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6</w:t>
            </w:r>
          </w:p>
          <w:p w14:paraId="1497E9F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22F7C7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Department</w:t>
            </w:r>
          </w:p>
          <w:p w14:paraId="16B8F53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0A40E7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40CC53C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9B7FED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22B88BB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Report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Report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1CD4F76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207B533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Then see the below code: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59B67E23" w14:textId="77777777" w:rsidTr="003869B6">
        <w:tc>
          <w:tcPr>
            <w:tcW w:w="6" w:type="dxa"/>
            <w:tcBorders>
              <w:top w:val="nil"/>
              <w:left w:val="nil"/>
              <w:bottom w:val="nil"/>
              <w:right w:val="nil"/>
            </w:tcBorders>
            <w:vAlign w:val="bottom"/>
            <w:hideMark/>
          </w:tcPr>
          <w:p w14:paraId="36346DA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145F5F2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29D16F6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w:t>
            </w:r>
          </w:p>
          <w:p w14:paraId="62AC54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082FE3C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041ADF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.Include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2BAEB4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ThenInclude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(r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r.Report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7E14F9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4911E65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lastRenderedPageBreak/>
        <w:t>Here </w:t>
      </w:r>
      <w:r w:rsidRPr="003869B6">
        <w:rPr>
          <w:rFonts w:ascii="Courier New" w:eastAsia="Times New Roman" w:hAnsi="Courier New" w:cs="Courier New"/>
          <w:color w:val="333333"/>
          <w:kern w:val="0"/>
          <w:sz w:val="23"/>
          <w:szCs w:val="23"/>
          <w:shd w:val="clear" w:color="auto" w:fill="F1F1F1"/>
          <w:lang w:eastAsia="en-IN"/>
          <w14:ligatures w14:val="none"/>
        </w:rPr>
        <w:t>.Include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 xml:space="preserve">(s =&gt;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s.Department</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will load the related entity called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of the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xml:space="preserve"> entity. </w:t>
      </w:r>
      <w:proofErr w:type="gramStart"/>
      <w:r w:rsidRPr="003869B6">
        <w:rPr>
          <w:rFonts w:ascii="Lora" w:eastAsia="Times New Roman" w:hAnsi="Lora" w:cs="Times New Roman"/>
          <w:color w:val="2A2A2A"/>
          <w:kern w:val="0"/>
          <w:sz w:val="27"/>
          <w:szCs w:val="27"/>
          <w:lang w:eastAsia="en-IN"/>
          <w14:ligatures w14:val="none"/>
        </w:rPr>
        <w:t>Next </w:t>
      </w:r>
      <w:r w:rsidRPr="003869B6">
        <w:rPr>
          <w:rFonts w:ascii="Courier New" w:eastAsia="Times New Roman" w:hAnsi="Courier New" w:cs="Courier New"/>
          <w:color w:val="333333"/>
          <w:kern w:val="0"/>
          <w:sz w:val="23"/>
          <w:szCs w:val="23"/>
          <w:shd w:val="clear" w:color="auto" w:fill="F1F1F1"/>
          <w:lang w:eastAsia="en-IN"/>
          <w14:ligatures w14:val="none"/>
        </w:rPr>
        <w:t>.</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ThenInclude</w:t>
      </w:r>
      <w:proofErr w:type="spellEnd"/>
      <w:proofErr w:type="gramEnd"/>
      <w:r w:rsidRPr="003869B6">
        <w:rPr>
          <w:rFonts w:ascii="Courier New" w:eastAsia="Times New Roman" w:hAnsi="Courier New" w:cs="Courier New"/>
          <w:color w:val="333333"/>
          <w:kern w:val="0"/>
          <w:sz w:val="23"/>
          <w:szCs w:val="23"/>
          <w:shd w:val="clear" w:color="auto" w:fill="F1F1F1"/>
          <w:lang w:eastAsia="en-IN"/>
          <w14:ligatures w14:val="none"/>
        </w:rPr>
        <w:t xml:space="preserve">(r =&gt;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r.Report</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will load the related entity called </w:t>
      </w:r>
      <w:r w:rsidRPr="003869B6">
        <w:rPr>
          <w:rFonts w:ascii="Lora" w:eastAsia="Times New Roman" w:hAnsi="Lora" w:cs="Times New Roman"/>
          <w:color w:val="2A2A2A"/>
          <w:kern w:val="0"/>
          <w:sz w:val="27"/>
          <w:szCs w:val="27"/>
          <w:shd w:val="clear" w:color="auto" w:fill="D9FCF1"/>
          <w:lang w:eastAsia="en-IN"/>
          <w14:ligatures w14:val="none"/>
        </w:rPr>
        <w:t>Report</w:t>
      </w:r>
      <w:r w:rsidRPr="003869B6">
        <w:rPr>
          <w:rFonts w:ascii="Lora" w:eastAsia="Times New Roman" w:hAnsi="Lora" w:cs="Times New Roman"/>
          <w:color w:val="2A2A2A"/>
          <w:kern w:val="0"/>
          <w:sz w:val="27"/>
          <w:szCs w:val="27"/>
          <w:lang w:eastAsia="en-IN"/>
          <w14:ligatures w14:val="none"/>
        </w:rPr>
        <w:t> of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entity.</w:t>
      </w:r>
    </w:p>
    <w:p w14:paraId="4EBEB1CF"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Explicit Loading in EF Core</w:t>
      </w:r>
    </w:p>
    <w:p w14:paraId="04B82500"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In </w:t>
      </w:r>
      <w:r w:rsidRPr="003869B6">
        <w:rPr>
          <w:rFonts w:ascii="Lora" w:eastAsia="Times New Roman" w:hAnsi="Lora" w:cs="Times New Roman"/>
          <w:b/>
          <w:bCs/>
          <w:color w:val="2A2A2A"/>
          <w:kern w:val="0"/>
          <w:sz w:val="27"/>
          <w:szCs w:val="27"/>
          <w:lang w:eastAsia="en-IN"/>
          <w14:ligatures w14:val="none"/>
        </w:rPr>
        <w:t>Entity Framework Core Explicit Loading</w:t>
      </w:r>
      <w:r w:rsidRPr="003869B6">
        <w:rPr>
          <w:rFonts w:ascii="Lora" w:eastAsia="Times New Roman" w:hAnsi="Lora" w:cs="Times New Roman"/>
          <w:color w:val="2A2A2A"/>
          <w:kern w:val="0"/>
          <w:sz w:val="27"/>
          <w:szCs w:val="27"/>
          <w:lang w:eastAsia="en-IN"/>
          <w14:ligatures w14:val="none"/>
        </w:rPr>
        <w:t> the related data is </w:t>
      </w:r>
      <w:r w:rsidRPr="003869B6">
        <w:rPr>
          <w:rFonts w:ascii="Lora" w:eastAsia="Times New Roman" w:hAnsi="Lora" w:cs="Times New Roman"/>
          <w:color w:val="2A2A2A"/>
          <w:kern w:val="0"/>
          <w:sz w:val="27"/>
          <w:szCs w:val="27"/>
          <w:u w:val="single"/>
          <w:lang w:eastAsia="en-IN"/>
          <w14:ligatures w14:val="none"/>
        </w:rPr>
        <w:t>explicitly</w:t>
      </w:r>
      <w:r w:rsidRPr="003869B6">
        <w:rPr>
          <w:rFonts w:ascii="Lora" w:eastAsia="Times New Roman" w:hAnsi="Lora" w:cs="Times New Roman"/>
          <w:color w:val="2A2A2A"/>
          <w:kern w:val="0"/>
          <w:sz w:val="27"/>
          <w:szCs w:val="27"/>
          <w:lang w:eastAsia="en-IN"/>
          <w14:ligatures w14:val="none"/>
        </w:rPr>
        <w:t xml:space="preserve"> loaded from the database </w:t>
      </w:r>
      <w:proofErr w:type="gramStart"/>
      <w:r w:rsidRPr="003869B6">
        <w:rPr>
          <w:rFonts w:ascii="Lora" w:eastAsia="Times New Roman" w:hAnsi="Lora" w:cs="Times New Roman"/>
          <w:color w:val="2A2A2A"/>
          <w:kern w:val="0"/>
          <w:sz w:val="27"/>
          <w:szCs w:val="27"/>
          <w:lang w:eastAsia="en-IN"/>
          <w14:ligatures w14:val="none"/>
        </w:rPr>
        <w:t>at a </w:t>
      </w:r>
      <w:r w:rsidRPr="003869B6">
        <w:rPr>
          <w:rFonts w:ascii="Lora" w:eastAsia="Times New Roman" w:hAnsi="Lora" w:cs="Times New Roman"/>
          <w:color w:val="2A2A2A"/>
          <w:kern w:val="0"/>
          <w:sz w:val="27"/>
          <w:szCs w:val="27"/>
          <w:shd w:val="clear" w:color="auto" w:fill="D9FCF1"/>
          <w:lang w:eastAsia="en-IN"/>
          <w14:ligatures w14:val="none"/>
        </w:rPr>
        <w:t>later time</w:t>
      </w:r>
      <w:proofErr w:type="gramEnd"/>
      <w:r w:rsidRPr="003869B6">
        <w:rPr>
          <w:rFonts w:ascii="Lora" w:eastAsia="Times New Roman" w:hAnsi="Lora" w:cs="Times New Roman"/>
          <w:color w:val="2A2A2A"/>
          <w:kern w:val="0"/>
          <w:sz w:val="27"/>
          <w:szCs w:val="27"/>
          <w:lang w:eastAsia="en-IN"/>
          <w14:ligatures w14:val="none"/>
        </w:rPr>
        <w:t xml:space="preserve">. We write codes that retrieve the related data if it is needed. So as a </w:t>
      </w:r>
      <w:proofErr w:type="gramStart"/>
      <w:r w:rsidRPr="003869B6">
        <w:rPr>
          <w:rFonts w:ascii="Lora" w:eastAsia="Times New Roman" w:hAnsi="Lora" w:cs="Times New Roman"/>
          <w:color w:val="2A2A2A"/>
          <w:kern w:val="0"/>
          <w:sz w:val="27"/>
          <w:szCs w:val="27"/>
          <w:lang w:eastAsia="en-IN"/>
          <w14:ligatures w14:val="none"/>
        </w:rPr>
        <w:t>result</w:t>
      </w:r>
      <w:proofErr w:type="gramEnd"/>
      <w:r w:rsidRPr="003869B6">
        <w:rPr>
          <w:rFonts w:ascii="Lora" w:eastAsia="Times New Roman" w:hAnsi="Lora" w:cs="Times New Roman"/>
          <w:color w:val="2A2A2A"/>
          <w:kern w:val="0"/>
          <w:sz w:val="27"/>
          <w:szCs w:val="27"/>
          <w:lang w:eastAsia="en-IN"/>
          <w14:ligatures w14:val="none"/>
        </w:rPr>
        <w:t xml:space="preserve"> multiple queries are sent to the database </w:t>
      </w:r>
      <w:proofErr w:type="spellStart"/>
      <w:r w:rsidRPr="003869B6">
        <w:rPr>
          <w:rFonts w:ascii="Lora" w:eastAsia="Times New Roman" w:hAnsi="Lora" w:cs="Times New Roman"/>
          <w:color w:val="2A2A2A"/>
          <w:kern w:val="0"/>
          <w:sz w:val="27"/>
          <w:szCs w:val="27"/>
          <w:lang w:eastAsia="en-IN"/>
          <w14:ligatures w14:val="none"/>
        </w:rPr>
        <w:t>thereforem</w:t>
      </w:r>
      <w:proofErr w:type="spellEnd"/>
      <w:r w:rsidRPr="003869B6">
        <w:rPr>
          <w:rFonts w:ascii="Lora" w:eastAsia="Times New Roman" w:hAnsi="Lora" w:cs="Times New Roman"/>
          <w:color w:val="2A2A2A"/>
          <w:kern w:val="0"/>
          <w:sz w:val="27"/>
          <w:szCs w:val="27"/>
          <w:lang w:eastAsia="en-IN"/>
          <w14:ligatures w14:val="none"/>
        </w:rPr>
        <w:t xml:space="preserve"> making explicit Loading a heavy task in certain situations.</w:t>
      </w:r>
    </w:p>
    <w:p w14:paraId="27701977"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ECE02AD" wp14:editId="2049846F">
            <wp:extent cx="135255" cy="135255"/>
            <wp:effectExtent l="0" t="0" r="0" b="0"/>
            <wp:docPr id="305" name="Picture 10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128DA10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Here the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Load(</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or it’s </w:t>
      </w:r>
      <w:r w:rsidRPr="003869B6">
        <w:rPr>
          <w:rFonts w:ascii="Lora" w:eastAsia="Times New Roman" w:hAnsi="Lora" w:cs="Times New Roman"/>
          <w:color w:val="2A2A2A"/>
          <w:kern w:val="0"/>
          <w:sz w:val="27"/>
          <w:szCs w:val="27"/>
          <w:u w:val="single"/>
          <w:lang w:eastAsia="en-IN"/>
          <w14:ligatures w14:val="none"/>
        </w:rPr>
        <w:t>asynchronous</w:t>
      </w:r>
      <w:r w:rsidRPr="003869B6">
        <w:rPr>
          <w:rFonts w:ascii="Lora" w:eastAsia="Times New Roman" w:hAnsi="Lora" w:cs="Times New Roman"/>
          <w:color w:val="2A2A2A"/>
          <w:kern w:val="0"/>
          <w:sz w:val="27"/>
          <w:szCs w:val="27"/>
          <w:lang w:eastAsia="en-IN"/>
          <w14:ligatures w14:val="none"/>
        </w:rPr>
        <w:t> method called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LoadAsync</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is used to load related entity explicitly.</w:t>
      </w:r>
    </w:p>
    <w:p w14:paraId="5E6674B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Consider the below code: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619CFE24" w14:textId="77777777" w:rsidTr="003869B6">
        <w:tc>
          <w:tcPr>
            <w:tcW w:w="6" w:type="dxa"/>
            <w:tcBorders>
              <w:top w:val="nil"/>
              <w:left w:val="nil"/>
              <w:bottom w:val="nil"/>
              <w:right w:val="nil"/>
            </w:tcBorders>
            <w:vAlign w:val="bottom"/>
            <w:hideMark/>
          </w:tcPr>
          <w:p w14:paraId="1B99342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5F73810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6D2AE6B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21E1617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E6485D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170709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context.Entry</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(emp).Reference(s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LoadAsync</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ECE936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code – </w:t>
      </w:r>
      <w:r w:rsidRPr="003869B6">
        <w:rPr>
          <w:rFonts w:ascii="Courier New" w:eastAsia="Times New Roman" w:hAnsi="Courier New" w:cs="Courier New"/>
          <w:color w:val="333333"/>
          <w:kern w:val="0"/>
          <w:sz w:val="23"/>
          <w:szCs w:val="23"/>
          <w:shd w:val="clear" w:color="auto" w:fill="F1F1F1"/>
          <w:lang w:eastAsia="en-IN"/>
          <w14:ligatures w14:val="none"/>
        </w:rPr>
        <w:t xml:space="preserve">await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context.Entry</w:t>
      </w:r>
      <w:proofErr w:type="spellEnd"/>
      <w:proofErr w:type="gramEnd"/>
      <w:r w:rsidRPr="003869B6">
        <w:rPr>
          <w:rFonts w:ascii="Courier New" w:eastAsia="Times New Roman" w:hAnsi="Courier New" w:cs="Courier New"/>
          <w:color w:val="333333"/>
          <w:kern w:val="0"/>
          <w:sz w:val="23"/>
          <w:szCs w:val="23"/>
          <w:shd w:val="clear" w:color="auto" w:fill="F1F1F1"/>
          <w:lang w:eastAsia="en-IN"/>
          <w14:ligatures w14:val="none"/>
        </w:rPr>
        <w:t xml:space="preserve">(emp).Reference(s =&gt;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s.Department</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LoadAsync</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loads the related entity called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of the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entity. The </w:t>
      </w:r>
      <w:r w:rsidRPr="003869B6">
        <w:rPr>
          <w:rFonts w:ascii="Lora" w:eastAsia="Times New Roman" w:hAnsi="Lora" w:cs="Times New Roman"/>
          <w:color w:val="2A2A2A"/>
          <w:kern w:val="0"/>
          <w:sz w:val="27"/>
          <w:szCs w:val="27"/>
          <w:shd w:val="clear" w:color="auto" w:fill="D9FCF1"/>
          <w:lang w:eastAsia="en-IN"/>
          <w14:ligatures w14:val="none"/>
        </w:rPr>
        <w:t>Reference</w:t>
      </w:r>
      <w:r w:rsidRPr="003869B6">
        <w:rPr>
          <w:rFonts w:ascii="Lora" w:eastAsia="Times New Roman" w:hAnsi="Lora" w:cs="Times New Roman"/>
          <w:color w:val="2A2A2A"/>
          <w:kern w:val="0"/>
          <w:sz w:val="27"/>
          <w:szCs w:val="27"/>
          <w:lang w:eastAsia="en-IN"/>
          <w14:ligatures w14:val="none"/>
        </w:rPr>
        <w:t> property gets the reference to the related data and the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LoadAsync</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loads it explicitly. We have shown this in the below image.</w:t>
      </w:r>
    </w:p>
    <w:p w14:paraId="35F8C41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3F6A6B25" wp14:editId="709D3598">
                <wp:extent cx="304800" cy="304800"/>
                <wp:effectExtent l="0" t="0" r="0" b="0"/>
                <wp:docPr id="1278522776" name="AutoShape 306" descr="explicit loading of related entity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522CF2" id="AutoShape 306" o:spid="_x0000_s1026" alt="explicit loading of related entity Entity Framework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873D4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can also </w:t>
      </w:r>
      <w:r w:rsidRPr="003869B6">
        <w:rPr>
          <w:rFonts w:ascii="Lora" w:eastAsia="Times New Roman" w:hAnsi="Lora" w:cs="Times New Roman"/>
          <w:color w:val="2A2A2A"/>
          <w:kern w:val="0"/>
          <w:sz w:val="27"/>
          <w:szCs w:val="27"/>
          <w:shd w:val="clear" w:color="auto" w:fill="D9FCF1"/>
          <w:lang w:eastAsia="en-IN"/>
          <w14:ligatures w14:val="none"/>
        </w:rPr>
        <w:t>filter the related data</w:t>
      </w:r>
      <w:r w:rsidRPr="003869B6">
        <w:rPr>
          <w:rFonts w:ascii="Lora" w:eastAsia="Times New Roman" w:hAnsi="Lora" w:cs="Times New Roman"/>
          <w:color w:val="2A2A2A"/>
          <w:kern w:val="0"/>
          <w:sz w:val="27"/>
          <w:szCs w:val="27"/>
          <w:lang w:eastAsia="en-IN"/>
          <w14:ligatures w14:val="none"/>
        </w:rPr>
        <w:t> before loading them. For this use the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Query(</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as shown below.</w:t>
      </w:r>
    </w:p>
    <w:p w14:paraId="1646E354"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"https://go.ezodn.com/ads/charity/proxy?p_id=275fa0f8-4fe7-4de4-7491-3efee7dbe954&amp;d_id=122531&amp;imp_id=696155455012941&amp;c_id=1084&amp;l_id=10016&amp;url=https%3A%2F%2Fwww.amazonconservation.org%2Ftake-action%2Fdonate%2F&amp;ffid=1&amp;co=IN"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388BBDC5"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63FC0781"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56B8D101"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A1DE92D" wp14:editId="48873EFC">
            <wp:extent cx="135255" cy="135255"/>
            <wp:effectExtent l="0" t="0" r="0" b="0"/>
            <wp:docPr id="307" name="Picture 10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0B36F7D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await </w:t>
      </w:r>
      <w:proofErr w:type="spellStart"/>
      <w:proofErr w:type="gramStart"/>
      <w:r w:rsidRPr="003869B6">
        <w:rPr>
          <w:rFonts w:ascii="inherit" w:eastAsia="Times New Roman" w:hAnsi="inherit" w:cs="Courier New"/>
          <w:color w:val="B9BDB6"/>
          <w:kern w:val="0"/>
          <w:sz w:val="20"/>
          <w:szCs w:val="20"/>
          <w:lang w:eastAsia="en-IN"/>
          <w14:ligatures w14:val="none"/>
        </w:rPr>
        <w:t>context.Entry</w:t>
      </w:r>
      <w:proofErr w:type="spellEnd"/>
      <w:proofErr w:type="gramEnd"/>
      <w:r w:rsidRPr="003869B6">
        <w:rPr>
          <w:rFonts w:ascii="inherit" w:eastAsia="Times New Roman" w:hAnsi="inherit" w:cs="Courier New"/>
          <w:color w:val="B9BDB6"/>
          <w:kern w:val="0"/>
          <w:sz w:val="20"/>
          <w:szCs w:val="20"/>
          <w:lang w:eastAsia="en-IN"/>
          <w14:ligatures w14:val="none"/>
        </w:rPr>
        <w:t xml:space="preserve">(emp).Reference(s =&gt; </w:t>
      </w:r>
      <w:proofErr w:type="spellStart"/>
      <w:r w:rsidRPr="003869B6">
        <w:rPr>
          <w:rFonts w:ascii="inherit" w:eastAsia="Times New Roman" w:hAnsi="inherit" w:cs="Courier New"/>
          <w:color w:val="B9BDB6"/>
          <w:kern w:val="0"/>
          <w:sz w:val="20"/>
          <w:szCs w:val="20"/>
          <w:lang w:eastAsia="en-IN"/>
          <w14:ligatures w14:val="none"/>
        </w:rPr>
        <w:t>s.Department</w:t>
      </w:r>
      <w:proofErr w:type="spellEnd"/>
      <w:r w:rsidRPr="003869B6">
        <w:rPr>
          <w:rFonts w:ascii="inherit" w:eastAsia="Times New Roman" w:hAnsi="inherit" w:cs="Courier New"/>
          <w:color w:val="B9BDB6"/>
          <w:kern w:val="0"/>
          <w:sz w:val="20"/>
          <w:szCs w:val="20"/>
          <w:lang w:eastAsia="en-IN"/>
          <w14:ligatures w14:val="none"/>
        </w:rPr>
        <w:t xml:space="preserve">).Query().Where(s =&gt; </w:t>
      </w:r>
      <w:proofErr w:type="spellStart"/>
      <w:r w:rsidRPr="003869B6">
        <w:rPr>
          <w:rFonts w:ascii="inherit" w:eastAsia="Times New Roman" w:hAnsi="inherit" w:cs="Courier New"/>
          <w:color w:val="B9BDB6"/>
          <w:kern w:val="0"/>
          <w:sz w:val="20"/>
          <w:szCs w:val="20"/>
          <w:lang w:eastAsia="en-IN"/>
          <w14:ligatures w14:val="none"/>
        </w:rPr>
        <w:t>s.Name</w:t>
      </w:r>
      <w:proofErr w:type="spellEnd"/>
      <w:r w:rsidRPr="003869B6">
        <w:rPr>
          <w:rFonts w:ascii="inherit" w:eastAsia="Times New Roman" w:hAnsi="inherit" w:cs="Courier New"/>
          <w:color w:val="B9BDB6"/>
          <w:kern w:val="0"/>
          <w:sz w:val="20"/>
          <w:szCs w:val="20"/>
          <w:lang w:eastAsia="en-IN"/>
          <w14:ligatures w14:val="none"/>
        </w:rPr>
        <w:t xml:space="preserve"> == "Admin").</w:t>
      </w:r>
      <w:proofErr w:type="spellStart"/>
      <w:r w:rsidRPr="003869B6">
        <w:rPr>
          <w:rFonts w:ascii="inherit" w:eastAsia="Times New Roman" w:hAnsi="inherit" w:cs="Courier New"/>
          <w:color w:val="B9BDB6"/>
          <w:kern w:val="0"/>
          <w:sz w:val="20"/>
          <w:szCs w:val="20"/>
          <w:lang w:eastAsia="en-IN"/>
          <w14:ligatures w14:val="none"/>
        </w:rPr>
        <w:t>LoadAsync</w:t>
      </w:r>
      <w:proofErr w:type="spellEnd"/>
      <w:r w:rsidRPr="003869B6">
        <w:rPr>
          <w:rFonts w:ascii="inherit" w:eastAsia="Times New Roman" w:hAnsi="inherit" w:cs="Courier New"/>
          <w:color w:val="B9BDB6"/>
          <w:kern w:val="0"/>
          <w:sz w:val="20"/>
          <w:szCs w:val="20"/>
          <w:lang w:eastAsia="en-IN"/>
          <w14:ligatures w14:val="none"/>
        </w:rPr>
        <w:t>();</w:t>
      </w:r>
    </w:p>
    <w:p w14:paraId="56CEE33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The below code will only load the Department having name as ‘Admin’.</w:t>
      </w:r>
    </w:p>
    <w:p w14:paraId="59EEEB2D"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Lazy Loading in EF Core</w:t>
      </w:r>
    </w:p>
    <w:p w14:paraId="3DC0FA6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In </w:t>
      </w:r>
      <w:r w:rsidRPr="003869B6">
        <w:rPr>
          <w:rFonts w:ascii="Lora" w:eastAsia="Times New Roman" w:hAnsi="Lora" w:cs="Times New Roman"/>
          <w:b/>
          <w:bCs/>
          <w:color w:val="2A2A2A"/>
          <w:kern w:val="0"/>
          <w:sz w:val="27"/>
          <w:szCs w:val="27"/>
          <w:lang w:eastAsia="en-IN"/>
          <w14:ligatures w14:val="none"/>
        </w:rPr>
        <w:t>Entity Framework Core Lazy Loading</w:t>
      </w:r>
      <w:r w:rsidRPr="003869B6">
        <w:rPr>
          <w:rFonts w:ascii="Lora" w:eastAsia="Times New Roman" w:hAnsi="Lora" w:cs="Times New Roman"/>
          <w:color w:val="2A2A2A"/>
          <w:kern w:val="0"/>
          <w:sz w:val="27"/>
          <w:szCs w:val="27"/>
          <w:lang w:eastAsia="en-IN"/>
          <w14:ligatures w14:val="none"/>
        </w:rPr>
        <w:t> </w:t>
      </w:r>
      <w:proofErr w:type="gramStart"/>
      <w:r w:rsidRPr="003869B6">
        <w:rPr>
          <w:rFonts w:ascii="Lora" w:eastAsia="Times New Roman" w:hAnsi="Lora" w:cs="Times New Roman"/>
          <w:color w:val="2A2A2A"/>
          <w:kern w:val="0"/>
          <w:sz w:val="27"/>
          <w:szCs w:val="27"/>
          <w:lang w:eastAsia="en-IN"/>
          <w14:ligatures w14:val="none"/>
        </w:rPr>
        <w:t>technique</w:t>
      </w:r>
      <w:proofErr w:type="gramEnd"/>
      <w:r w:rsidRPr="003869B6">
        <w:rPr>
          <w:rFonts w:ascii="Lora" w:eastAsia="Times New Roman" w:hAnsi="Lora" w:cs="Times New Roman"/>
          <w:color w:val="2A2A2A"/>
          <w:kern w:val="0"/>
          <w:sz w:val="27"/>
          <w:szCs w:val="27"/>
          <w:lang w:eastAsia="en-IN"/>
          <w14:ligatures w14:val="none"/>
        </w:rPr>
        <w:t xml:space="preserve"> the </w:t>
      </w:r>
      <w:r w:rsidRPr="003869B6">
        <w:rPr>
          <w:rFonts w:ascii="Lora" w:eastAsia="Times New Roman" w:hAnsi="Lora" w:cs="Times New Roman"/>
          <w:color w:val="2A2A2A"/>
          <w:kern w:val="0"/>
          <w:sz w:val="27"/>
          <w:szCs w:val="27"/>
          <w:u w:val="single"/>
          <w:lang w:eastAsia="en-IN"/>
          <w14:ligatures w14:val="none"/>
        </w:rPr>
        <w:t>related data</w:t>
      </w:r>
      <w:r w:rsidRPr="003869B6">
        <w:rPr>
          <w:rFonts w:ascii="Lora" w:eastAsia="Times New Roman" w:hAnsi="Lora" w:cs="Times New Roman"/>
          <w:color w:val="2A2A2A"/>
          <w:kern w:val="0"/>
          <w:sz w:val="27"/>
          <w:szCs w:val="27"/>
          <w:lang w:eastAsia="en-IN"/>
          <w14:ligatures w14:val="none"/>
        </w:rPr>
        <w:t> isn’t retrieved when the entity is first read. However, when the </w:t>
      </w:r>
      <w:r w:rsidRPr="003869B6">
        <w:rPr>
          <w:rFonts w:ascii="Lora" w:eastAsia="Times New Roman" w:hAnsi="Lora" w:cs="Times New Roman"/>
          <w:color w:val="2A2A2A"/>
          <w:kern w:val="0"/>
          <w:sz w:val="27"/>
          <w:szCs w:val="27"/>
          <w:shd w:val="clear" w:color="auto" w:fill="D9FCF1"/>
          <w:lang w:eastAsia="en-IN"/>
          <w14:ligatures w14:val="none"/>
        </w:rPr>
        <w:t>first time we access a navigation property</w:t>
      </w:r>
      <w:r w:rsidRPr="003869B6">
        <w:rPr>
          <w:rFonts w:ascii="Lora" w:eastAsia="Times New Roman" w:hAnsi="Lora" w:cs="Times New Roman"/>
          <w:color w:val="2A2A2A"/>
          <w:kern w:val="0"/>
          <w:sz w:val="27"/>
          <w:szCs w:val="27"/>
          <w:lang w:eastAsia="en-IN"/>
          <w14:ligatures w14:val="none"/>
        </w:rPr>
        <w:t>, the data required for that </w:t>
      </w:r>
      <w:r w:rsidRPr="003869B6">
        <w:rPr>
          <w:rFonts w:ascii="Lora" w:eastAsia="Times New Roman" w:hAnsi="Lora" w:cs="Times New Roman"/>
          <w:color w:val="2A2A2A"/>
          <w:kern w:val="0"/>
          <w:sz w:val="27"/>
          <w:szCs w:val="27"/>
          <w:u w:val="single"/>
          <w:lang w:eastAsia="en-IN"/>
          <w14:ligatures w14:val="none"/>
        </w:rPr>
        <w:t>navigation property</w:t>
      </w:r>
      <w:r w:rsidRPr="003869B6">
        <w:rPr>
          <w:rFonts w:ascii="Lora" w:eastAsia="Times New Roman" w:hAnsi="Lora" w:cs="Times New Roman"/>
          <w:color w:val="2A2A2A"/>
          <w:kern w:val="0"/>
          <w:sz w:val="27"/>
          <w:szCs w:val="27"/>
          <w:lang w:eastAsia="en-IN"/>
          <w14:ligatures w14:val="none"/>
        </w:rPr>
        <w:t> is automatically retrieved.</w:t>
      </w:r>
    </w:p>
    <w:p w14:paraId="2F53588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In order to use </w:t>
      </w:r>
      <w:r w:rsidRPr="003869B6">
        <w:rPr>
          <w:rFonts w:ascii="Lora" w:eastAsia="Times New Roman" w:hAnsi="Lora" w:cs="Times New Roman"/>
          <w:b/>
          <w:bCs/>
          <w:color w:val="2A2A2A"/>
          <w:kern w:val="0"/>
          <w:sz w:val="27"/>
          <w:szCs w:val="27"/>
          <w:lang w:eastAsia="en-IN"/>
          <w14:ligatures w14:val="none"/>
        </w:rPr>
        <w:t xml:space="preserve">Lazy </w:t>
      </w:r>
      <w:proofErr w:type="gramStart"/>
      <w:r w:rsidRPr="003869B6">
        <w:rPr>
          <w:rFonts w:ascii="Lora" w:eastAsia="Times New Roman" w:hAnsi="Lora" w:cs="Times New Roman"/>
          <w:b/>
          <w:bCs/>
          <w:color w:val="2A2A2A"/>
          <w:kern w:val="0"/>
          <w:sz w:val="27"/>
          <w:szCs w:val="27"/>
          <w:lang w:eastAsia="en-IN"/>
          <w14:ligatures w14:val="none"/>
        </w:rPr>
        <w:t>Loading</w:t>
      </w:r>
      <w:proofErr w:type="gramEnd"/>
      <w:r w:rsidRPr="003869B6">
        <w:rPr>
          <w:rFonts w:ascii="Lora" w:eastAsia="Times New Roman" w:hAnsi="Lora" w:cs="Times New Roman"/>
          <w:color w:val="2A2A2A"/>
          <w:kern w:val="0"/>
          <w:sz w:val="27"/>
          <w:szCs w:val="27"/>
          <w:lang w:eastAsia="en-IN"/>
          <w14:ligatures w14:val="none"/>
        </w:rPr>
        <w:t> we must do 2 things:</w:t>
      </w:r>
    </w:p>
    <w:p w14:paraId="2B78DADD"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07882902" wp14:editId="0D99F4F1">
            <wp:extent cx="135255" cy="135255"/>
            <wp:effectExtent l="0" t="0" r="0" b="0"/>
            <wp:docPr id="308" name="Picture 10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56710841" w14:textId="77777777" w:rsidR="003869B6" w:rsidRPr="003869B6" w:rsidRDefault="003869B6" w:rsidP="003869B6">
      <w:pPr>
        <w:numPr>
          <w:ilvl w:val="0"/>
          <w:numId w:val="25"/>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1. Install the </w:t>
      </w:r>
      <w:proofErr w:type="spellStart"/>
      <w:proofErr w:type="gramStart"/>
      <w:r w:rsidRPr="003869B6">
        <w:rPr>
          <w:rFonts w:ascii="Lora" w:eastAsia="Times New Roman" w:hAnsi="Lora" w:cs="Times New Roman"/>
          <w:color w:val="2A2A2A"/>
          <w:kern w:val="0"/>
          <w:sz w:val="27"/>
          <w:szCs w:val="27"/>
          <w:shd w:val="clear" w:color="auto" w:fill="D9FCF1"/>
          <w:lang w:eastAsia="en-IN"/>
          <w14:ligatures w14:val="none"/>
        </w:rPr>
        <w:t>Microsoft.EntityFrameworkCore.Proxies</w:t>
      </w:r>
      <w:proofErr w:type="spellEnd"/>
      <w:proofErr w:type="gramEnd"/>
      <w:r w:rsidRPr="003869B6">
        <w:rPr>
          <w:rFonts w:ascii="Lora" w:eastAsia="Times New Roman" w:hAnsi="Lora" w:cs="Times New Roman"/>
          <w:color w:val="2A2A2A"/>
          <w:kern w:val="0"/>
          <w:sz w:val="27"/>
          <w:szCs w:val="27"/>
          <w:lang w:eastAsia="en-IN"/>
          <w14:ligatures w14:val="none"/>
        </w:rPr>
        <w:t> package and enable it with a call to </w:t>
      </w:r>
      <w:r w:rsidRPr="003869B6">
        <w:rPr>
          <w:rFonts w:ascii="Courier New" w:eastAsia="Times New Roman" w:hAnsi="Courier New" w:cs="Courier New"/>
          <w:color w:val="333333"/>
          <w:kern w:val="0"/>
          <w:sz w:val="23"/>
          <w:szCs w:val="23"/>
          <w:shd w:val="clear" w:color="auto" w:fill="F1F1F1"/>
          <w:lang w:eastAsia="en-IN"/>
          <w14:ligatures w14:val="none"/>
        </w:rPr>
        <w:t>UseLazyLoadingProxies</w:t>
      </w:r>
      <w:r w:rsidRPr="003869B6">
        <w:rPr>
          <w:rFonts w:ascii="Lora" w:eastAsia="Times New Roman" w:hAnsi="Lora" w:cs="Times New Roman"/>
          <w:color w:val="2A2A2A"/>
          <w:kern w:val="0"/>
          <w:sz w:val="27"/>
          <w:szCs w:val="27"/>
          <w:lang w:eastAsia="en-IN"/>
          <w14:ligatures w14:val="none"/>
        </w:rPr>
        <w:t> method in the </w:t>
      </w:r>
      <w:proofErr w:type="spellStart"/>
      <w:r w:rsidRPr="003869B6">
        <w:rPr>
          <w:rFonts w:ascii="Lora" w:eastAsia="Times New Roman" w:hAnsi="Lora" w:cs="Times New Roman"/>
          <w:color w:val="2A2A2A"/>
          <w:kern w:val="0"/>
          <w:sz w:val="27"/>
          <w:szCs w:val="27"/>
          <w:shd w:val="clear" w:color="auto" w:fill="D9FCF1"/>
          <w:lang w:eastAsia="en-IN"/>
          <w14:ligatures w14:val="none"/>
        </w:rPr>
        <w:t>OnConfiguring</w:t>
      </w:r>
      <w:proofErr w:type="spellEnd"/>
      <w:r w:rsidRPr="003869B6">
        <w:rPr>
          <w:rFonts w:ascii="Lora" w:eastAsia="Times New Roman" w:hAnsi="Lora" w:cs="Times New Roman"/>
          <w:color w:val="2A2A2A"/>
          <w:kern w:val="0"/>
          <w:sz w:val="27"/>
          <w:szCs w:val="27"/>
          <w:lang w:eastAsia="en-IN"/>
          <w14:ligatures w14:val="none"/>
        </w:rPr>
        <w:t> method of Database Context file.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6BFD6181" w14:textId="77777777" w:rsidTr="003869B6">
        <w:tc>
          <w:tcPr>
            <w:tcW w:w="6" w:type="dxa"/>
            <w:tcBorders>
              <w:top w:val="nil"/>
              <w:left w:val="nil"/>
              <w:bottom w:val="nil"/>
              <w:right w:val="nil"/>
            </w:tcBorders>
            <w:vAlign w:val="bottom"/>
            <w:hideMark/>
          </w:tcPr>
          <w:p w14:paraId="495699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1A55496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54EE729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5AAE500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C4152E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5</w:t>
            </w:r>
          </w:p>
          <w:p w14:paraId="2116DF8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058B30D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47DE65C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protected</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override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void</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OnConfiguring</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DbContextOptionsBuilder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optionsBuilder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9F4494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BAD1B6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if</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optionsBuilder.IsConfigured</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B008DF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F521C7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optionsBuilder.UseLazyLoadingProxies</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5C1AA0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48B385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2929463" w14:textId="77777777" w:rsidR="003869B6" w:rsidRPr="003869B6" w:rsidRDefault="003869B6" w:rsidP="003869B6">
      <w:pPr>
        <w:numPr>
          <w:ilvl w:val="0"/>
          <w:numId w:val="26"/>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2. Make all the </w:t>
      </w:r>
      <w:r w:rsidRPr="003869B6">
        <w:rPr>
          <w:rFonts w:ascii="Lora" w:eastAsia="Times New Roman" w:hAnsi="Lora" w:cs="Times New Roman"/>
          <w:b/>
          <w:bCs/>
          <w:color w:val="2A2A2A"/>
          <w:kern w:val="0"/>
          <w:sz w:val="27"/>
          <w:szCs w:val="27"/>
          <w:lang w:eastAsia="en-IN"/>
          <w14:ligatures w14:val="none"/>
        </w:rPr>
        <w:t>Navigation Properties</w:t>
      </w:r>
      <w:r w:rsidRPr="003869B6">
        <w:rPr>
          <w:rFonts w:ascii="Lora" w:eastAsia="Times New Roman" w:hAnsi="Lora" w:cs="Times New Roman"/>
          <w:color w:val="2A2A2A"/>
          <w:kern w:val="0"/>
          <w:sz w:val="27"/>
          <w:szCs w:val="27"/>
          <w:lang w:eastAsia="en-IN"/>
          <w14:ligatures w14:val="none"/>
        </w:rPr>
        <w:t> as </w:t>
      </w:r>
      <w:r w:rsidRPr="003869B6">
        <w:rPr>
          <w:rFonts w:ascii="Lora" w:eastAsia="Times New Roman" w:hAnsi="Lora" w:cs="Times New Roman"/>
          <w:color w:val="2A2A2A"/>
          <w:kern w:val="0"/>
          <w:sz w:val="27"/>
          <w:szCs w:val="27"/>
          <w:shd w:val="clear" w:color="auto" w:fill="D9FCF1"/>
          <w:lang w:eastAsia="en-IN"/>
          <w14:ligatures w14:val="none"/>
        </w:rPr>
        <w:t>virtual</w:t>
      </w:r>
      <w:r w:rsidRPr="003869B6">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53F24C13" w14:textId="77777777" w:rsidTr="003869B6">
        <w:tc>
          <w:tcPr>
            <w:tcW w:w="6" w:type="dxa"/>
            <w:tcBorders>
              <w:top w:val="nil"/>
              <w:left w:val="nil"/>
              <w:bottom w:val="nil"/>
              <w:right w:val="nil"/>
            </w:tcBorders>
            <w:vAlign w:val="bottom"/>
            <w:hideMark/>
          </w:tcPr>
          <w:p w14:paraId="7C5383F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AFB5BA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7F7C7F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47BE642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E162DA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63E30E1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189FF30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4B3A29C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8</w:t>
            </w:r>
          </w:p>
          <w:p w14:paraId="1160BA6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46DB49A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65A61FE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3123BC2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42F559E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59873F9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34A099E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103CA59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16</w:t>
            </w:r>
          </w:p>
          <w:p w14:paraId="01A9123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4E2D37C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Employee</w:t>
            </w:r>
          </w:p>
          <w:p w14:paraId="37C0A42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4675F6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3CC526A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72689BE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3232A2F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Designation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BA2F63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5CC4199"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virtual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7FD451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2A50CAF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8873B5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Department</w:t>
            </w:r>
          </w:p>
          <w:p w14:paraId="76FD9CF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A7B16C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5F25BDE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45F389F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2B004E9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virtual</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ICollection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&lt;Employee&gt; Employee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get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set</w:t>
            </w:r>
            <w:r w:rsidRPr="003869B6">
              <w:rPr>
                <w:rFonts w:ascii="Consolas" w:eastAsia="Times New Roman" w:hAnsi="Consolas" w:cs="Courier New"/>
                <w:color w:val="000000"/>
                <w:kern w:val="0"/>
                <w:sz w:val="26"/>
                <w:szCs w:val="26"/>
                <w:bdr w:val="none" w:sz="0" w:space="0" w:color="auto" w:frame="1"/>
                <w:lang w:eastAsia="en-IN"/>
                <w14:ligatures w14:val="none"/>
              </w:rPr>
              <w:t>; }</w:t>
            </w:r>
          </w:p>
          <w:p w14:paraId="45D33DA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115D4527"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lastRenderedPageBreak/>
        <w:t>Lazy Loading example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570DCED5" w14:textId="77777777" w:rsidTr="003869B6">
        <w:tc>
          <w:tcPr>
            <w:tcW w:w="6" w:type="dxa"/>
            <w:tcBorders>
              <w:top w:val="nil"/>
              <w:left w:val="nil"/>
              <w:bottom w:val="nil"/>
              <w:right w:val="nil"/>
            </w:tcBorders>
            <w:vAlign w:val="bottom"/>
            <w:hideMark/>
          </w:tcPr>
          <w:p w14:paraId="4232B14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DC6B40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3AF61B5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0E845A9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Employee 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e.Name == </w:t>
            </w:r>
            <w:r w:rsidRPr="003869B6">
              <w:rPr>
                <w:rFonts w:ascii="Consolas" w:eastAsia="Times New Roman" w:hAnsi="Consolas" w:cs="Courier New"/>
                <w:color w:val="0000FF"/>
                <w:kern w:val="0"/>
                <w:sz w:val="26"/>
                <w:szCs w:val="26"/>
                <w:bdr w:val="none" w:sz="0" w:space="0" w:color="auto" w:frame="1"/>
                <w:lang w:eastAsia="en-IN"/>
                <w14:ligatures w14:val="none"/>
              </w:rPr>
              <w:t>"Matt"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693EEE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4400507"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string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deptName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emp.Department.Name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47C4B3C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In the above code the </w:t>
      </w:r>
      <w:r w:rsidRPr="003869B6">
        <w:rPr>
          <w:rFonts w:ascii="Lora" w:eastAsia="Times New Roman" w:hAnsi="Lora" w:cs="Times New Roman"/>
          <w:color w:val="2A2A2A"/>
          <w:kern w:val="0"/>
          <w:sz w:val="27"/>
          <w:szCs w:val="27"/>
          <w:shd w:val="clear" w:color="auto" w:fill="D9FCF1"/>
          <w:lang w:eastAsia="en-IN"/>
          <w14:ligatures w14:val="none"/>
        </w:rPr>
        <w:t>Department</w:t>
      </w:r>
      <w:r w:rsidRPr="003869B6">
        <w:rPr>
          <w:rFonts w:ascii="Lora" w:eastAsia="Times New Roman" w:hAnsi="Lora" w:cs="Times New Roman"/>
          <w:color w:val="2A2A2A"/>
          <w:kern w:val="0"/>
          <w:sz w:val="27"/>
          <w:szCs w:val="27"/>
          <w:lang w:eastAsia="en-IN"/>
          <w14:ligatures w14:val="none"/>
        </w:rPr>
        <w:t> which is related to </w:t>
      </w:r>
      <w:r w:rsidRPr="003869B6">
        <w:rPr>
          <w:rFonts w:ascii="Lora" w:eastAsia="Times New Roman" w:hAnsi="Lora" w:cs="Times New Roman"/>
          <w:color w:val="2A2A2A"/>
          <w:kern w:val="0"/>
          <w:sz w:val="27"/>
          <w:szCs w:val="27"/>
          <w:shd w:val="clear" w:color="auto" w:fill="D9FCF1"/>
          <w:lang w:eastAsia="en-IN"/>
          <w14:ligatures w14:val="none"/>
        </w:rPr>
        <w:t>Employee</w:t>
      </w:r>
      <w:r w:rsidRPr="003869B6">
        <w:rPr>
          <w:rFonts w:ascii="Lora" w:eastAsia="Times New Roman" w:hAnsi="Lora" w:cs="Times New Roman"/>
          <w:color w:val="2A2A2A"/>
          <w:kern w:val="0"/>
          <w:sz w:val="27"/>
          <w:szCs w:val="27"/>
          <w:lang w:eastAsia="en-IN"/>
          <w14:ligatures w14:val="none"/>
        </w:rPr>
        <w:t> entity is </w:t>
      </w:r>
      <w:r w:rsidRPr="003869B6">
        <w:rPr>
          <w:rFonts w:ascii="Lora" w:eastAsia="Times New Roman" w:hAnsi="Lora" w:cs="Times New Roman"/>
          <w:b/>
          <w:bCs/>
          <w:color w:val="2A2A2A"/>
          <w:kern w:val="0"/>
          <w:sz w:val="27"/>
          <w:szCs w:val="27"/>
          <w:lang w:eastAsia="en-IN"/>
          <w14:ligatures w14:val="none"/>
        </w:rPr>
        <w:t>lazy loaded</w:t>
      </w:r>
      <w:r w:rsidRPr="003869B6">
        <w:rPr>
          <w:rFonts w:ascii="Lora" w:eastAsia="Times New Roman" w:hAnsi="Lora" w:cs="Times New Roman"/>
          <w:color w:val="2A2A2A"/>
          <w:kern w:val="0"/>
          <w:sz w:val="27"/>
          <w:szCs w:val="27"/>
          <w:lang w:eastAsia="en-IN"/>
          <w14:ligatures w14:val="none"/>
        </w:rPr>
        <w:t>. On putting a breakpoint over </w:t>
      </w:r>
      <w:proofErr w:type="spellStart"/>
      <w:r w:rsidRPr="003869B6">
        <w:rPr>
          <w:rFonts w:ascii="Lora" w:eastAsia="Times New Roman" w:hAnsi="Lora" w:cs="Times New Roman"/>
          <w:color w:val="2A2A2A"/>
          <w:kern w:val="0"/>
          <w:sz w:val="27"/>
          <w:szCs w:val="27"/>
          <w:u w:val="single"/>
          <w:lang w:eastAsia="en-IN"/>
          <w14:ligatures w14:val="none"/>
        </w:rPr>
        <w:t>deptName</w:t>
      </w:r>
      <w:proofErr w:type="spellEnd"/>
      <w:r w:rsidRPr="003869B6">
        <w:rPr>
          <w:rFonts w:ascii="Lora" w:eastAsia="Times New Roman" w:hAnsi="Lora" w:cs="Times New Roman"/>
          <w:color w:val="2A2A2A"/>
          <w:kern w:val="0"/>
          <w:sz w:val="27"/>
          <w:szCs w:val="27"/>
          <w:lang w:eastAsia="en-IN"/>
          <w14:ligatures w14:val="none"/>
        </w:rPr>
        <w:t xml:space="preserve"> variable we can see </w:t>
      </w:r>
      <w:proofErr w:type="spellStart"/>
      <w:proofErr w:type="gramStart"/>
      <w:r w:rsidRPr="003869B6">
        <w:rPr>
          <w:rFonts w:ascii="Lora" w:eastAsia="Times New Roman" w:hAnsi="Lora" w:cs="Times New Roman"/>
          <w:color w:val="2A2A2A"/>
          <w:kern w:val="0"/>
          <w:sz w:val="27"/>
          <w:szCs w:val="27"/>
          <w:lang w:eastAsia="en-IN"/>
          <w14:ligatures w14:val="none"/>
        </w:rPr>
        <w:t>it’s</w:t>
      </w:r>
      <w:proofErr w:type="spellEnd"/>
      <w:proofErr w:type="gramEnd"/>
      <w:r w:rsidRPr="003869B6">
        <w:rPr>
          <w:rFonts w:ascii="Lora" w:eastAsia="Times New Roman" w:hAnsi="Lora" w:cs="Times New Roman"/>
          <w:color w:val="2A2A2A"/>
          <w:kern w:val="0"/>
          <w:sz w:val="27"/>
          <w:szCs w:val="27"/>
          <w:lang w:eastAsia="en-IN"/>
          <w14:ligatures w14:val="none"/>
        </w:rPr>
        <w:t xml:space="preserve"> value. Check the below given image.</w:t>
      </w:r>
    </w:p>
    <w:p w14:paraId="60325A9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w:drawing>
          <wp:inline distT="0" distB="0" distL="0" distR="0" wp14:anchorId="66567267" wp14:editId="1D6FC3BE">
            <wp:extent cx="4542155" cy="2082800"/>
            <wp:effectExtent l="0" t="0" r="0" b="0"/>
            <wp:docPr id="309" name="Picture 103" descr="lazy loading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lazy loading entity framework cor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2155" cy="2082800"/>
                    </a:xfrm>
                    <a:prstGeom prst="rect">
                      <a:avLst/>
                    </a:prstGeom>
                    <a:noFill/>
                    <a:ln>
                      <a:noFill/>
                    </a:ln>
                  </pic:spPr>
                </pic:pic>
              </a:graphicData>
            </a:graphic>
          </wp:inline>
        </w:drawing>
      </w:r>
    </w:p>
    <w:p w14:paraId="06CA6FFC"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Optimizing Entity Framework Core Codes</w:t>
      </w:r>
    </w:p>
    <w:p w14:paraId="1F36C63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It is necessary that we Optimize our Entity Framework Core code so that the application codes remain light and at the same time execute faster. We can perform the optimization of Entity Framework codes in 3 manners which are:</w:t>
      </w:r>
    </w:p>
    <w:p w14:paraId="135E8073" w14:textId="77777777" w:rsidR="003869B6" w:rsidRPr="003869B6" w:rsidRDefault="003869B6" w:rsidP="003869B6">
      <w:pPr>
        <w:numPr>
          <w:ilvl w:val="0"/>
          <w:numId w:val="2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No Tracking of Entities</w:t>
      </w:r>
    </w:p>
    <w:p w14:paraId="2B72812A" w14:textId="77777777" w:rsidR="003869B6" w:rsidRPr="003869B6" w:rsidRDefault="003869B6" w:rsidP="003869B6">
      <w:pPr>
        <w:numPr>
          <w:ilvl w:val="0"/>
          <w:numId w:val="2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Minimum call to Database</w:t>
      </w:r>
    </w:p>
    <w:p w14:paraId="62D1E360" w14:textId="77777777" w:rsidR="003869B6" w:rsidRPr="003869B6" w:rsidRDefault="003869B6" w:rsidP="003869B6">
      <w:pPr>
        <w:numPr>
          <w:ilvl w:val="0"/>
          <w:numId w:val="27"/>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Limit the size of </w:t>
      </w:r>
      <w:proofErr w:type="spellStart"/>
      <w:r w:rsidRPr="003869B6">
        <w:rPr>
          <w:rFonts w:ascii="Lora" w:eastAsia="Times New Roman" w:hAnsi="Lora" w:cs="Times New Roman"/>
          <w:color w:val="2A2A2A"/>
          <w:kern w:val="0"/>
          <w:sz w:val="27"/>
          <w:szCs w:val="27"/>
          <w:lang w:eastAsia="en-IN"/>
          <w14:ligatures w14:val="none"/>
        </w:rPr>
        <w:t>resultset</w:t>
      </w:r>
      <w:proofErr w:type="spellEnd"/>
    </w:p>
    <w:p w14:paraId="290CBFC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63B52032" wp14:editId="36A105A4">
                <wp:extent cx="304800" cy="304800"/>
                <wp:effectExtent l="0" t="0" r="0" b="0"/>
                <wp:docPr id="1577679653" name="AutoShape 310" descr="entity framework core optim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E2983" id="AutoShape 310" o:spid="_x0000_s1026" alt="entity framework core optimiz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261054"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No Tracking of Entities</w:t>
      </w:r>
    </w:p>
    <w:p w14:paraId="744D5AF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Entity Framework Core keeps track of all the entities that are returned from a LINQ query. This will cause unnecessary burden when we don’t require tracking particularly in read-only scenarios. The </w:t>
      </w:r>
      <w:proofErr w:type="spellStart"/>
      <w:r w:rsidRPr="003869B6">
        <w:rPr>
          <w:rFonts w:ascii="Lora" w:eastAsia="Times New Roman" w:hAnsi="Lora" w:cs="Times New Roman"/>
          <w:b/>
          <w:bCs/>
          <w:color w:val="2A2A2A"/>
          <w:kern w:val="0"/>
          <w:sz w:val="27"/>
          <w:szCs w:val="27"/>
          <w:lang w:eastAsia="en-IN"/>
          <w14:ligatures w14:val="none"/>
        </w:rPr>
        <w:t>AsNoTracking</w:t>
      </w:r>
      <w:proofErr w:type="spellEnd"/>
      <w:r w:rsidRPr="003869B6">
        <w:rPr>
          <w:rFonts w:ascii="Lora" w:eastAsia="Times New Roman" w:hAnsi="Lora" w:cs="Times New Roman"/>
          <w:color w:val="2A2A2A"/>
          <w:kern w:val="0"/>
          <w:sz w:val="27"/>
          <w:szCs w:val="27"/>
          <w:lang w:eastAsia="en-IN"/>
          <w14:ligatures w14:val="none"/>
        </w:rPr>
        <w:t> method tells EF Core not to track the entity. We can use it in our code like shown below.</w:t>
      </w:r>
    </w:p>
    <w:p w14:paraId="56A726D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lastRenderedPageBreak/>
        <w:t xml:space="preserve">var emp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context.Employee.AsNoTracking</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5891A95"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Minimum call to Database</w:t>
      </w:r>
    </w:p>
    <w:p w14:paraId="57CDAD3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Whenever we access an entity through database context then Entity Framework Core calls the database to fetch the result set. We can make use of List type to store the result set and then </w:t>
      </w:r>
      <w:proofErr w:type="spellStart"/>
      <w:r w:rsidRPr="003869B6">
        <w:rPr>
          <w:rFonts w:ascii="Lora" w:eastAsia="Times New Roman" w:hAnsi="Lora" w:cs="Times New Roman"/>
          <w:color w:val="2A2A2A"/>
          <w:kern w:val="0"/>
          <w:sz w:val="27"/>
          <w:szCs w:val="27"/>
          <w:lang w:eastAsia="en-IN"/>
          <w14:ligatures w14:val="none"/>
        </w:rPr>
        <w:t>extact</w:t>
      </w:r>
      <w:proofErr w:type="spellEnd"/>
      <w:r w:rsidRPr="003869B6">
        <w:rPr>
          <w:rFonts w:ascii="Lora" w:eastAsia="Times New Roman" w:hAnsi="Lora" w:cs="Times New Roman"/>
          <w:color w:val="2A2A2A"/>
          <w:kern w:val="0"/>
          <w:sz w:val="27"/>
          <w:szCs w:val="27"/>
          <w:lang w:eastAsia="en-IN"/>
          <w14:ligatures w14:val="none"/>
        </w:rPr>
        <w:t xml:space="preserve"> the data from it, instead of making calls to the database again and again. See the below code where EF Core will be making database call 2 times.</w:t>
      </w:r>
    </w:p>
    <w:p w14:paraId="087B87E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empall</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0618753E"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empmatt</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context.Employee.Where</w:t>
      </w:r>
      <w:proofErr w:type="spellEnd"/>
      <w:proofErr w:type="gramEnd"/>
      <w:r w:rsidRPr="003869B6">
        <w:rPr>
          <w:rFonts w:ascii="inherit" w:eastAsia="Times New Roman" w:hAnsi="inherit" w:cs="Courier New"/>
          <w:color w:val="B9BDB6"/>
          <w:kern w:val="0"/>
          <w:sz w:val="20"/>
          <w:szCs w:val="20"/>
          <w:lang w:eastAsia="en-IN"/>
          <w14:ligatures w14:val="none"/>
        </w:rPr>
        <w:t xml:space="preserve">(e =&gt; </w:t>
      </w:r>
      <w:proofErr w:type="spellStart"/>
      <w:r w:rsidRPr="003869B6">
        <w:rPr>
          <w:rFonts w:ascii="inherit" w:eastAsia="Times New Roman" w:hAnsi="inherit" w:cs="Courier New"/>
          <w:color w:val="B9BDB6"/>
          <w:kern w:val="0"/>
          <w:sz w:val="20"/>
          <w:szCs w:val="20"/>
          <w:lang w:eastAsia="en-IN"/>
          <w14:ligatures w14:val="none"/>
        </w:rPr>
        <w:t>e.Name</w:t>
      </w:r>
      <w:proofErr w:type="spellEnd"/>
      <w:r w:rsidRPr="003869B6">
        <w:rPr>
          <w:rFonts w:ascii="inherit" w:eastAsia="Times New Roman" w:hAnsi="inherit" w:cs="Courier New"/>
          <w:color w:val="B9BDB6"/>
          <w:kern w:val="0"/>
          <w:sz w:val="20"/>
          <w:szCs w:val="20"/>
          <w:lang w:eastAsia="en-IN"/>
          <w14:ligatures w14:val="none"/>
        </w:rPr>
        <w:t xml:space="preserve"> == "Matt").</w:t>
      </w:r>
      <w:proofErr w:type="spellStart"/>
      <w:r w:rsidRPr="003869B6">
        <w:rPr>
          <w:rFonts w:ascii="inherit" w:eastAsia="Times New Roman" w:hAnsi="inherit" w:cs="Courier New"/>
          <w:color w:val="B9BDB6"/>
          <w:kern w:val="0"/>
          <w:sz w:val="20"/>
          <w:szCs w:val="20"/>
          <w:lang w:eastAsia="en-IN"/>
          <w14:ligatures w14:val="none"/>
        </w:rPr>
        <w:t>FirstOrDefault</w:t>
      </w:r>
      <w:proofErr w:type="spellEnd"/>
      <w:r w:rsidRPr="003869B6">
        <w:rPr>
          <w:rFonts w:ascii="inherit" w:eastAsia="Times New Roman" w:hAnsi="inherit" w:cs="Courier New"/>
          <w:color w:val="B9BDB6"/>
          <w:kern w:val="0"/>
          <w:sz w:val="20"/>
          <w:szCs w:val="20"/>
          <w:lang w:eastAsia="en-IN"/>
          <w14:ligatures w14:val="none"/>
        </w:rPr>
        <w:t>();</w:t>
      </w:r>
    </w:p>
    <w:p w14:paraId="73568F5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can reduce the calling to the database to just a single time by storing the result in a list type object and then </w:t>
      </w:r>
      <w:proofErr w:type="spellStart"/>
      <w:r w:rsidRPr="003869B6">
        <w:rPr>
          <w:rFonts w:ascii="Lora" w:eastAsia="Times New Roman" w:hAnsi="Lora" w:cs="Times New Roman"/>
          <w:color w:val="2A2A2A"/>
          <w:kern w:val="0"/>
          <w:sz w:val="27"/>
          <w:szCs w:val="27"/>
          <w:lang w:eastAsia="en-IN"/>
          <w14:ligatures w14:val="none"/>
        </w:rPr>
        <w:t>subsiquently</w:t>
      </w:r>
      <w:proofErr w:type="spellEnd"/>
      <w:r w:rsidRPr="003869B6">
        <w:rPr>
          <w:rFonts w:ascii="Lora" w:eastAsia="Times New Roman" w:hAnsi="Lora" w:cs="Times New Roman"/>
          <w:color w:val="2A2A2A"/>
          <w:kern w:val="0"/>
          <w:sz w:val="27"/>
          <w:szCs w:val="27"/>
          <w:lang w:eastAsia="en-IN"/>
          <w14:ligatures w14:val="none"/>
        </w:rPr>
        <w:t xml:space="preserve"> fetching a record from there. See the below code where we have done this thing.</w:t>
      </w:r>
    </w:p>
    <w:p w14:paraId="5AC5987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empall</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context.Employee.ToList</w:t>
      </w:r>
      <w:proofErr w:type="spellEnd"/>
      <w:proofErr w:type="gramEnd"/>
      <w:r w:rsidRPr="003869B6">
        <w:rPr>
          <w:rFonts w:ascii="inherit" w:eastAsia="Times New Roman" w:hAnsi="inherit" w:cs="Courier New"/>
          <w:color w:val="B9BDB6"/>
          <w:kern w:val="0"/>
          <w:sz w:val="20"/>
          <w:szCs w:val="20"/>
          <w:lang w:eastAsia="en-IN"/>
          <w14:ligatures w14:val="none"/>
        </w:rPr>
        <w:t>();</w:t>
      </w:r>
    </w:p>
    <w:p w14:paraId="6977700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empmatt</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empall.Where</w:t>
      </w:r>
      <w:proofErr w:type="spellEnd"/>
      <w:proofErr w:type="gramEnd"/>
      <w:r w:rsidRPr="003869B6">
        <w:rPr>
          <w:rFonts w:ascii="inherit" w:eastAsia="Times New Roman" w:hAnsi="inherit" w:cs="Courier New"/>
          <w:color w:val="B9BDB6"/>
          <w:kern w:val="0"/>
          <w:sz w:val="20"/>
          <w:szCs w:val="20"/>
          <w:lang w:eastAsia="en-IN"/>
          <w14:ligatures w14:val="none"/>
        </w:rPr>
        <w:t xml:space="preserve">(e =&gt; </w:t>
      </w:r>
      <w:proofErr w:type="spellStart"/>
      <w:r w:rsidRPr="003869B6">
        <w:rPr>
          <w:rFonts w:ascii="inherit" w:eastAsia="Times New Roman" w:hAnsi="inherit" w:cs="Courier New"/>
          <w:color w:val="B9BDB6"/>
          <w:kern w:val="0"/>
          <w:sz w:val="20"/>
          <w:szCs w:val="20"/>
          <w:lang w:eastAsia="en-IN"/>
          <w14:ligatures w14:val="none"/>
        </w:rPr>
        <w:t>e.Name</w:t>
      </w:r>
      <w:proofErr w:type="spellEnd"/>
      <w:r w:rsidRPr="003869B6">
        <w:rPr>
          <w:rFonts w:ascii="inherit" w:eastAsia="Times New Roman" w:hAnsi="inherit" w:cs="Courier New"/>
          <w:color w:val="B9BDB6"/>
          <w:kern w:val="0"/>
          <w:sz w:val="20"/>
          <w:szCs w:val="20"/>
          <w:lang w:eastAsia="en-IN"/>
          <w14:ligatures w14:val="none"/>
        </w:rPr>
        <w:t xml:space="preserve"> == "Matt").</w:t>
      </w:r>
      <w:proofErr w:type="spellStart"/>
      <w:r w:rsidRPr="003869B6">
        <w:rPr>
          <w:rFonts w:ascii="inherit" w:eastAsia="Times New Roman" w:hAnsi="inherit" w:cs="Courier New"/>
          <w:color w:val="B9BDB6"/>
          <w:kern w:val="0"/>
          <w:sz w:val="20"/>
          <w:szCs w:val="20"/>
          <w:lang w:eastAsia="en-IN"/>
          <w14:ligatures w14:val="none"/>
        </w:rPr>
        <w:t>FirstOrDefault</w:t>
      </w:r>
      <w:proofErr w:type="spellEnd"/>
      <w:r w:rsidRPr="003869B6">
        <w:rPr>
          <w:rFonts w:ascii="inherit" w:eastAsia="Times New Roman" w:hAnsi="inherit" w:cs="Courier New"/>
          <w:color w:val="B9BDB6"/>
          <w:kern w:val="0"/>
          <w:sz w:val="20"/>
          <w:szCs w:val="20"/>
          <w:lang w:eastAsia="en-IN"/>
          <w14:ligatures w14:val="none"/>
        </w:rPr>
        <w:t>();</w:t>
      </w:r>
    </w:p>
    <w:p w14:paraId="261202CE" w14:textId="77777777" w:rsidR="003869B6" w:rsidRPr="003869B6" w:rsidRDefault="003869B6" w:rsidP="003869B6">
      <w:pPr>
        <w:pBdr>
          <w:bottom w:val="dashed" w:sz="6" w:space="8" w:color="333333"/>
        </w:pBdr>
        <w:shd w:val="clear" w:color="auto" w:fill="FFFFFF"/>
        <w:spacing w:after="100" w:afterAutospacing="1" w:line="240" w:lineRule="auto"/>
        <w:outlineLvl w:val="2"/>
        <w:rPr>
          <w:rFonts w:ascii="Lora" w:eastAsia="Times New Roman" w:hAnsi="Lora" w:cs="Times New Roman"/>
          <w:color w:val="242424"/>
          <w:kern w:val="0"/>
          <w:sz w:val="30"/>
          <w:szCs w:val="30"/>
          <w:lang w:eastAsia="en-IN"/>
          <w14:ligatures w14:val="none"/>
        </w:rPr>
      </w:pPr>
      <w:r w:rsidRPr="003869B6">
        <w:rPr>
          <w:rFonts w:ascii="Lora" w:eastAsia="Times New Roman" w:hAnsi="Lora" w:cs="Times New Roman"/>
          <w:color w:val="242424"/>
          <w:kern w:val="0"/>
          <w:sz w:val="30"/>
          <w:szCs w:val="30"/>
          <w:lang w:eastAsia="en-IN"/>
          <w14:ligatures w14:val="none"/>
        </w:rPr>
        <w:t xml:space="preserve">Limit the size of </w:t>
      </w:r>
      <w:proofErr w:type="spellStart"/>
      <w:r w:rsidRPr="003869B6">
        <w:rPr>
          <w:rFonts w:ascii="Lora" w:eastAsia="Times New Roman" w:hAnsi="Lora" w:cs="Times New Roman"/>
          <w:color w:val="242424"/>
          <w:kern w:val="0"/>
          <w:sz w:val="30"/>
          <w:szCs w:val="30"/>
          <w:lang w:eastAsia="en-IN"/>
          <w14:ligatures w14:val="none"/>
        </w:rPr>
        <w:t>resultset</w:t>
      </w:r>
      <w:proofErr w:type="spellEnd"/>
    </w:p>
    <w:p w14:paraId="1C02642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When we call an </w:t>
      </w:r>
      <w:proofErr w:type="gramStart"/>
      <w:r w:rsidRPr="003869B6">
        <w:rPr>
          <w:rFonts w:ascii="Lora" w:eastAsia="Times New Roman" w:hAnsi="Lora" w:cs="Times New Roman"/>
          <w:color w:val="2A2A2A"/>
          <w:kern w:val="0"/>
          <w:sz w:val="27"/>
          <w:szCs w:val="27"/>
          <w:lang w:eastAsia="en-IN"/>
          <w14:ligatures w14:val="none"/>
        </w:rPr>
        <w:t>entity</w:t>
      </w:r>
      <w:proofErr w:type="gramEnd"/>
      <w:r w:rsidRPr="003869B6">
        <w:rPr>
          <w:rFonts w:ascii="Lora" w:eastAsia="Times New Roman" w:hAnsi="Lora" w:cs="Times New Roman"/>
          <w:color w:val="2A2A2A"/>
          <w:kern w:val="0"/>
          <w:sz w:val="27"/>
          <w:szCs w:val="27"/>
          <w:lang w:eastAsia="en-IN"/>
          <w14:ligatures w14:val="none"/>
        </w:rPr>
        <w:t xml:space="preserve"> we are provided with all </w:t>
      </w:r>
      <w:proofErr w:type="spellStart"/>
      <w:r w:rsidRPr="003869B6">
        <w:rPr>
          <w:rFonts w:ascii="Lora" w:eastAsia="Times New Roman" w:hAnsi="Lora" w:cs="Times New Roman"/>
          <w:color w:val="2A2A2A"/>
          <w:kern w:val="0"/>
          <w:sz w:val="27"/>
          <w:szCs w:val="27"/>
          <w:lang w:eastAsia="en-IN"/>
          <w14:ligatures w14:val="none"/>
        </w:rPr>
        <w:t>it’s</w:t>
      </w:r>
      <w:proofErr w:type="spellEnd"/>
      <w:r w:rsidRPr="003869B6">
        <w:rPr>
          <w:rFonts w:ascii="Lora" w:eastAsia="Times New Roman" w:hAnsi="Lora" w:cs="Times New Roman"/>
          <w:color w:val="2A2A2A"/>
          <w:kern w:val="0"/>
          <w:sz w:val="27"/>
          <w:szCs w:val="27"/>
          <w:lang w:eastAsia="en-IN"/>
          <w14:ligatures w14:val="none"/>
        </w:rPr>
        <w:t xml:space="preserve"> fields. We should only pull back those fields that we need so that the unnecessary heaviness of the result set is reduced. For </w:t>
      </w:r>
      <w:proofErr w:type="gramStart"/>
      <w:r w:rsidRPr="003869B6">
        <w:rPr>
          <w:rFonts w:ascii="Lora" w:eastAsia="Times New Roman" w:hAnsi="Lora" w:cs="Times New Roman"/>
          <w:color w:val="2A2A2A"/>
          <w:kern w:val="0"/>
          <w:sz w:val="27"/>
          <w:szCs w:val="27"/>
          <w:lang w:eastAsia="en-IN"/>
          <w14:ligatures w14:val="none"/>
        </w:rPr>
        <w:t>example</w:t>
      </w:r>
      <w:proofErr w:type="gramEnd"/>
      <w:r w:rsidRPr="003869B6">
        <w:rPr>
          <w:rFonts w:ascii="Lora" w:eastAsia="Times New Roman" w:hAnsi="Lora" w:cs="Times New Roman"/>
          <w:color w:val="2A2A2A"/>
          <w:kern w:val="0"/>
          <w:sz w:val="27"/>
          <w:szCs w:val="27"/>
          <w:lang w:eastAsia="en-IN"/>
          <w14:ligatures w14:val="none"/>
        </w:rPr>
        <w:t xml:space="preserve"> in the below query we are only pulling the Name field for the entity.</w:t>
      </w:r>
    </w:p>
    <w:p w14:paraId="22C8819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empmall</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context.Employee.Select</w:t>
      </w:r>
      <w:proofErr w:type="spellEnd"/>
      <w:proofErr w:type="gramEnd"/>
      <w:r w:rsidRPr="003869B6">
        <w:rPr>
          <w:rFonts w:ascii="inherit" w:eastAsia="Times New Roman" w:hAnsi="inherit" w:cs="Courier New"/>
          <w:color w:val="B9BDB6"/>
          <w:kern w:val="0"/>
          <w:sz w:val="20"/>
          <w:szCs w:val="20"/>
          <w:lang w:eastAsia="en-IN"/>
          <w14:ligatures w14:val="none"/>
        </w:rPr>
        <w:t xml:space="preserve">(b =&gt; </w:t>
      </w:r>
      <w:proofErr w:type="spellStart"/>
      <w:r w:rsidRPr="003869B6">
        <w:rPr>
          <w:rFonts w:ascii="inherit" w:eastAsia="Times New Roman" w:hAnsi="inherit" w:cs="Courier New"/>
          <w:color w:val="B9BDB6"/>
          <w:kern w:val="0"/>
          <w:sz w:val="20"/>
          <w:szCs w:val="20"/>
          <w:lang w:eastAsia="en-IN"/>
          <w14:ligatures w14:val="none"/>
        </w:rPr>
        <w:t>b.Name</w:t>
      </w:r>
      <w:proofErr w:type="spellEnd"/>
      <w:r w:rsidRPr="003869B6">
        <w:rPr>
          <w:rFonts w:ascii="inherit" w:eastAsia="Times New Roman" w:hAnsi="inherit" w:cs="Courier New"/>
          <w:color w:val="B9BDB6"/>
          <w:kern w:val="0"/>
          <w:sz w:val="20"/>
          <w:szCs w:val="20"/>
          <w:lang w:eastAsia="en-IN"/>
          <w14:ligatures w14:val="none"/>
        </w:rPr>
        <w:t>);</w:t>
      </w:r>
    </w:p>
    <w:p w14:paraId="012110E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spellStart"/>
      <w:r w:rsidRPr="003869B6">
        <w:rPr>
          <w:rFonts w:ascii="Lora" w:eastAsia="Times New Roman" w:hAnsi="Lora" w:cs="Times New Roman"/>
          <w:color w:val="2A2A2A"/>
          <w:kern w:val="0"/>
          <w:sz w:val="27"/>
          <w:szCs w:val="27"/>
          <w:lang w:eastAsia="en-IN"/>
          <w14:ligatures w14:val="none"/>
        </w:rPr>
        <w:t>Similary</w:t>
      </w:r>
      <w:proofErr w:type="spellEnd"/>
      <w:r w:rsidRPr="003869B6">
        <w:rPr>
          <w:rFonts w:ascii="Lora" w:eastAsia="Times New Roman" w:hAnsi="Lora" w:cs="Times New Roman"/>
          <w:color w:val="2A2A2A"/>
          <w:kern w:val="0"/>
          <w:sz w:val="27"/>
          <w:szCs w:val="27"/>
          <w:lang w:eastAsia="en-IN"/>
          <w14:ligatures w14:val="none"/>
        </w:rPr>
        <w:t xml:space="preserve"> we are only needing the name and </w:t>
      </w:r>
      <w:proofErr w:type="spellStart"/>
      <w:r w:rsidRPr="003869B6">
        <w:rPr>
          <w:rFonts w:ascii="Lora" w:eastAsia="Times New Roman" w:hAnsi="Lora" w:cs="Times New Roman"/>
          <w:color w:val="2A2A2A"/>
          <w:kern w:val="0"/>
          <w:sz w:val="27"/>
          <w:szCs w:val="27"/>
          <w:lang w:eastAsia="en-IN"/>
          <w14:ligatures w14:val="none"/>
        </w:rPr>
        <w:t>deignation</w:t>
      </w:r>
      <w:proofErr w:type="spellEnd"/>
      <w:r w:rsidRPr="003869B6">
        <w:rPr>
          <w:rFonts w:ascii="Lora" w:eastAsia="Times New Roman" w:hAnsi="Lora" w:cs="Times New Roman"/>
          <w:color w:val="2A2A2A"/>
          <w:kern w:val="0"/>
          <w:sz w:val="27"/>
          <w:szCs w:val="27"/>
          <w:lang w:eastAsia="en-IN"/>
          <w14:ligatures w14:val="none"/>
        </w:rPr>
        <w:t xml:space="preserve"> of an employee which is done through the below </w:t>
      </w:r>
      <w:proofErr w:type="spellStart"/>
      <w:r w:rsidRPr="003869B6">
        <w:rPr>
          <w:rFonts w:ascii="Lora" w:eastAsia="Times New Roman" w:hAnsi="Lora" w:cs="Times New Roman"/>
          <w:color w:val="2A2A2A"/>
          <w:kern w:val="0"/>
          <w:sz w:val="27"/>
          <w:szCs w:val="27"/>
          <w:lang w:eastAsia="en-IN"/>
          <w14:ligatures w14:val="none"/>
        </w:rPr>
        <w:t>linq</w:t>
      </w:r>
      <w:proofErr w:type="spellEnd"/>
      <w:r w:rsidRPr="003869B6">
        <w:rPr>
          <w:rFonts w:ascii="Lora" w:eastAsia="Times New Roman" w:hAnsi="Lora" w:cs="Times New Roman"/>
          <w:color w:val="2A2A2A"/>
          <w:kern w:val="0"/>
          <w:sz w:val="27"/>
          <w:szCs w:val="27"/>
          <w:lang w:eastAsia="en-IN"/>
          <w14:ligatures w14:val="none"/>
        </w:rPr>
        <w:t xml:space="preserve"> code.</w:t>
      </w:r>
    </w:p>
    <w:p w14:paraId="6C92D9A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empmatt</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context.Employee.Where</w:t>
      </w:r>
      <w:proofErr w:type="spellEnd"/>
      <w:proofErr w:type="gramEnd"/>
      <w:r w:rsidRPr="003869B6">
        <w:rPr>
          <w:rFonts w:ascii="inherit" w:eastAsia="Times New Roman" w:hAnsi="inherit" w:cs="Courier New"/>
          <w:color w:val="B9BDB6"/>
          <w:kern w:val="0"/>
          <w:sz w:val="20"/>
          <w:szCs w:val="20"/>
          <w:lang w:eastAsia="en-IN"/>
          <w14:ligatures w14:val="none"/>
        </w:rPr>
        <w:t xml:space="preserve">(e =&gt; </w:t>
      </w:r>
      <w:proofErr w:type="spellStart"/>
      <w:r w:rsidRPr="003869B6">
        <w:rPr>
          <w:rFonts w:ascii="inherit" w:eastAsia="Times New Roman" w:hAnsi="inherit" w:cs="Courier New"/>
          <w:color w:val="B9BDB6"/>
          <w:kern w:val="0"/>
          <w:sz w:val="20"/>
          <w:szCs w:val="20"/>
          <w:lang w:eastAsia="en-IN"/>
          <w14:ligatures w14:val="none"/>
        </w:rPr>
        <w:t>e.Name</w:t>
      </w:r>
      <w:proofErr w:type="spellEnd"/>
      <w:r w:rsidRPr="003869B6">
        <w:rPr>
          <w:rFonts w:ascii="inherit" w:eastAsia="Times New Roman" w:hAnsi="inherit" w:cs="Courier New"/>
          <w:color w:val="B9BDB6"/>
          <w:kern w:val="0"/>
          <w:sz w:val="20"/>
          <w:szCs w:val="20"/>
          <w:lang w:eastAsia="en-IN"/>
          <w14:ligatures w14:val="none"/>
        </w:rPr>
        <w:t xml:space="preserve"> == "Matt").Select(b =&gt; new {</w:t>
      </w:r>
      <w:proofErr w:type="spellStart"/>
      <w:r w:rsidRPr="003869B6">
        <w:rPr>
          <w:rFonts w:ascii="inherit" w:eastAsia="Times New Roman" w:hAnsi="inherit" w:cs="Courier New"/>
          <w:color w:val="B9BDB6"/>
          <w:kern w:val="0"/>
          <w:sz w:val="20"/>
          <w:szCs w:val="20"/>
          <w:lang w:eastAsia="en-IN"/>
          <w14:ligatures w14:val="none"/>
        </w:rPr>
        <w:t>b.Name</w:t>
      </w:r>
      <w:proofErr w:type="spell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b.Designation</w:t>
      </w:r>
      <w:proofErr w:type="spellEnd"/>
      <w:r w:rsidRPr="003869B6">
        <w:rPr>
          <w:rFonts w:ascii="inherit" w:eastAsia="Times New Roman" w:hAnsi="inherit" w:cs="Courier New"/>
          <w:color w:val="B9BDB6"/>
          <w:kern w:val="0"/>
          <w:sz w:val="20"/>
          <w:szCs w:val="20"/>
          <w:lang w:eastAsia="en-IN"/>
          <w14:ligatures w14:val="none"/>
        </w:rPr>
        <w:t>}).</w:t>
      </w:r>
      <w:proofErr w:type="spellStart"/>
      <w:r w:rsidRPr="003869B6">
        <w:rPr>
          <w:rFonts w:ascii="inherit" w:eastAsia="Times New Roman" w:hAnsi="inherit" w:cs="Courier New"/>
          <w:color w:val="B9BDB6"/>
          <w:kern w:val="0"/>
          <w:sz w:val="20"/>
          <w:szCs w:val="20"/>
          <w:lang w:eastAsia="en-IN"/>
          <w14:ligatures w14:val="none"/>
        </w:rPr>
        <w:t>FirstOrDefault</w:t>
      </w:r>
      <w:proofErr w:type="spellEnd"/>
      <w:r w:rsidRPr="003869B6">
        <w:rPr>
          <w:rFonts w:ascii="inherit" w:eastAsia="Times New Roman" w:hAnsi="inherit" w:cs="Courier New"/>
          <w:color w:val="B9BDB6"/>
          <w:kern w:val="0"/>
          <w:sz w:val="20"/>
          <w:szCs w:val="20"/>
          <w:lang w:eastAsia="en-IN"/>
          <w14:ligatures w14:val="none"/>
        </w:rPr>
        <w:t>();</w:t>
      </w:r>
    </w:p>
    <w:p w14:paraId="58B4535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During reading of records, rather than fetching all at once, we should fetch them based on </w:t>
      </w:r>
      <w:proofErr w:type="spellStart"/>
      <w:r w:rsidRPr="003869B6">
        <w:rPr>
          <w:rFonts w:ascii="Lora" w:eastAsia="Times New Roman" w:hAnsi="Lora" w:cs="Times New Roman"/>
          <w:color w:val="2A2A2A"/>
          <w:kern w:val="0"/>
          <w:sz w:val="27"/>
          <w:szCs w:val="27"/>
          <w:lang w:eastAsia="en-IN"/>
          <w14:ligatures w14:val="none"/>
        </w:rPr>
        <w:t>paga</w:t>
      </w:r>
      <w:proofErr w:type="spellEnd"/>
      <w:r w:rsidRPr="003869B6">
        <w:rPr>
          <w:rFonts w:ascii="Lora" w:eastAsia="Times New Roman" w:hAnsi="Lora" w:cs="Times New Roman"/>
          <w:color w:val="2A2A2A"/>
          <w:kern w:val="0"/>
          <w:sz w:val="27"/>
          <w:szCs w:val="27"/>
          <w:lang w:eastAsia="en-IN"/>
          <w14:ligatures w14:val="none"/>
        </w:rPr>
        <w:t xml:space="preserve"> by page manner. This should be done when we implement pagination feature. LINQ </w:t>
      </w:r>
      <w:r w:rsidRPr="003869B6">
        <w:rPr>
          <w:rFonts w:ascii="Courier New" w:eastAsia="Times New Roman" w:hAnsi="Courier New" w:cs="Courier New"/>
          <w:color w:val="333333"/>
          <w:kern w:val="0"/>
          <w:sz w:val="23"/>
          <w:szCs w:val="23"/>
          <w:shd w:val="clear" w:color="auto" w:fill="F1F1F1"/>
          <w:lang w:eastAsia="en-IN"/>
          <w14:ligatures w14:val="none"/>
        </w:rPr>
        <w:t>Skip</w:t>
      </w:r>
      <w:r w:rsidRPr="003869B6">
        <w:rPr>
          <w:rFonts w:ascii="Lora" w:eastAsia="Times New Roman" w:hAnsi="Lora" w:cs="Times New Roman"/>
          <w:color w:val="2A2A2A"/>
          <w:kern w:val="0"/>
          <w:sz w:val="27"/>
          <w:szCs w:val="27"/>
          <w:lang w:eastAsia="en-IN"/>
          <w14:ligatures w14:val="none"/>
        </w:rPr>
        <w:t> and </w:t>
      </w:r>
      <w:r w:rsidRPr="003869B6">
        <w:rPr>
          <w:rFonts w:ascii="Courier New" w:eastAsia="Times New Roman" w:hAnsi="Courier New" w:cs="Courier New"/>
          <w:color w:val="333333"/>
          <w:kern w:val="0"/>
          <w:sz w:val="23"/>
          <w:szCs w:val="23"/>
          <w:shd w:val="clear" w:color="auto" w:fill="F1F1F1"/>
          <w:lang w:eastAsia="en-IN"/>
          <w14:ligatures w14:val="none"/>
        </w:rPr>
        <w:t>Take</w:t>
      </w:r>
      <w:r w:rsidRPr="003869B6">
        <w:rPr>
          <w:rFonts w:ascii="Lora" w:eastAsia="Times New Roman" w:hAnsi="Lora" w:cs="Times New Roman"/>
          <w:color w:val="2A2A2A"/>
          <w:kern w:val="0"/>
          <w:sz w:val="27"/>
          <w:szCs w:val="27"/>
          <w:lang w:eastAsia="en-IN"/>
          <w14:ligatures w14:val="none"/>
        </w:rPr>
        <w:t> operators are used to implement this thing. </w:t>
      </w:r>
      <w:r w:rsidRPr="003869B6">
        <w:rPr>
          <w:rFonts w:ascii="Lora" w:eastAsia="Times New Roman" w:hAnsi="Lora" w:cs="Times New Roman"/>
          <w:color w:val="2A2A2A"/>
          <w:kern w:val="0"/>
          <w:sz w:val="27"/>
          <w:szCs w:val="27"/>
          <w:u w:val="single"/>
          <w:lang w:eastAsia="en-IN"/>
          <w14:ligatures w14:val="none"/>
        </w:rPr>
        <w:t>Skip</w:t>
      </w:r>
      <w:r w:rsidRPr="003869B6">
        <w:rPr>
          <w:rFonts w:ascii="Lora" w:eastAsia="Times New Roman" w:hAnsi="Lora" w:cs="Times New Roman"/>
          <w:color w:val="2A2A2A"/>
          <w:kern w:val="0"/>
          <w:sz w:val="27"/>
          <w:szCs w:val="27"/>
          <w:lang w:eastAsia="en-IN"/>
          <w14:ligatures w14:val="none"/>
        </w:rPr>
        <w:t xml:space="preserve"> tells to </w:t>
      </w:r>
      <w:proofErr w:type="spellStart"/>
      <w:r w:rsidRPr="003869B6">
        <w:rPr>
          <w:rFonts w:ascii="Lora" w:eastAsia="Times New Roman" w:hAnsi="Lora" w:cs="Times New Roman"/>
          <w:color w:val="2A2A2A"/>
          <w:kern w:val="0"/>
          <w:sz w:val="27"/>
          <w:szCs w:val="27"/>
          <w:lang w:eastAsia="en-IN"/>
          <w14:ligatures w14:val="none"/>
        </w:rPr>
        <w:t>bipass</w:t>
      </w:r>
      <w:proofErr w:type="spellEnd"/>
      <w:r w:rsidRPr="003869B6">
        <w:rPr>
          <w:rFonts w:ascii="Lora" w:eastAsia="Times New Roman" w:hAnsi="Lora" w:cs="Times New Roman"/>
          <w:color w:val="2A2A2A"/>
          <w:kern w:val="0"/>
          <w:sz w:val="27"/>
          <w:szCs w:val="27"/>
          <w:lang w:eastAsia="en-IN"/>
          <w14:ligatures w14:val="none"/>
        </w:rPr>
        <w:t xml:space="preserve"> a given number of records from the start and </w:t>
      </w:r>
      <w:r w:rsidRPr="003869B6">
        <w:rPr>
          <w:rFonts w:ascii="Lora" w:eastAsia="Times New Roman" w:hAnsi="Lora" w:cs="Times New Roman"/>
          <w:color w:val="2A2A2A"/>
          <w:kern w:val="0"/>
          <w:sz w:val="27"/>
          <w:szCs w:val="27"/>
          <w:u w:val="single"/>
          <w:lang w:eastAsia="en-IN"/>
          <w14:ligatures w14:val="none"/>
        </w:rPr>
        <w:t>Take</w:t>
      </w:r>
      <w:r w:rsidRPr="003869B6">
        <w:rPr>
          <w:rFonts w:ascii="Lora" w:eastAsia="Times New Roman" w:hAnsi="Lora" w:cs="Times New Roman"/>
          <w:color w:val="2A2A2A"/>
          <w:kern w:val="0"/>
          <w:sz w:val="27"/>
          <w:szCs w:val="27"/>
          <w:lang w:eastAsia="en-IN"/>
          <w14:ligatures w14:val="none"/>
        </w:rPr>
        <w:t> tells to fetch a given number of records from there.</w:t>
      </w:r>
    </w:p>
    <w:p w14:paraId="18EE82E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See the below code which are providing us the records for the page numbers 1, 2 and 3. Page size being set to 10 records per page.</w:t>
      </w:r>
    </w:p>
    <w:p w14:paraId="1121B922"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emp_page_One</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context.Employee.Skip</w:t>
      </w:r>
      <w:proofErr w:type="spellEnd"/>
      <w:proofErr w:type="gramEnd"/>
      <w:r w:rsidRPr="003869B6">
        <w:rPr>
          <w:rFonts w:ascii="inherit" w:eastAsia="Times New Roman" w:hAnsi="inherit" w:cs="Courier New"/>
          <w:color w:val="B9BDB6"/>
          <w:kern w:val="0"/>
          <w:sz w:val="20"/>
          <w:szCs w:val="20"/>
          <w:lang w:eastAsia="en-IN"/>
          <w14:ligatures w14:val="none"/>
        </w:rPr>
        <w:t>(0).Take(10); // gets page 1 records</w:t>
      </w:r>
    </w:p>
    <w:p w14:paraId="55C80A9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emp_page_Two</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context.Employee.Skip</w:t>
      </w:r>
      <w:proofErr w:type="spellEnd"/>
      <w:proofErr w:type="gramEnd"/>
      <w:r w:rsidRPr="003869B6">
        <w:rPr>
          <w:rFonts w:ascii="inherit" w:eastAsia="Times New Roman" w:hAnsi="inherit" w:cs="Courier New"/>
          <w:color w:val="B9BDB6"/>
          <w:kern w:val="0"/>
          <w:sz w:val="20"/>
          <w:szCs w:val="20"/>
          <w:lang w:eastAsia="en-IN"/>
          <w14:ligatures w14:val="none"/>
        </w:rPr>
        <w:t>(20).Take(10); // gets page 2 records</w:t>
      </w:r>
    </w:p>
    <w:p w14:paraId="764A45DF"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 xml:space="preserve">var </w:t>
      </w:r>
      <w:proofErr w:type="spellStart"/>
      <w:r w:rsidRPr="003869B6">
        <w:rPr>
          <w:rFonts w:ascii="inherit" w:eastAsia="Times New Roman" w:hAnsi="inherit" w:cs="Courier New"/>
          <w:color w:val="B9BDB6"/>
          <w:kern w:val="0"/>
          <w:sz w:val="20"/>
          <w:szCs w:val="20"/>
          <w:lang w:eastAsia="en-IN"/>
          <w14:ligatures w14:val="none"/>
        </w:rPr>
        <w:t>emp_page_Three</w:t>
      </w:r>
      <w:proofErr w:type="spellEnd"/>
      <w:r w:rsidRPr="003869B6">
        <w:rPr>
          <w:rFonts w:ascii="inherit" w:eastAsia="Times New Roman" w:hAnsi="inherit" w:cs="Courier New"/>
          <w:color w:val="B9BDB6"/>
          <w:kern w:val="0"/>
          <w:sz w:val="20"/>
          <w:szCs w:val="20"/>
          <w:lang w:eastAsia="en-IN"/>
          <w14:ligatures w14:val="none"/>
        </w:rPr>
        <w:t xml:space="preserve"> = </w:t>
      </w:r>
      <w:proofErr w:type="spellStart"/>
      <w:proofErr w:type="gramStart"/>
      <w:r w:rsidRPr="003869B6">
        <w:rPr>
          <w:rFonts w:ascii="inherit" w:eastAsia="Times New Roman" w:hAnsi="inherit" w:cs="Courier New"/>
          <w:color w:val="B9BDB6"/>
          <w:kern w:val="0"/>
          <w:sz w:val="20"/>
          <w:szCs w:val="20"/>
          <w:lang w:eastAsia="en-IN"/>
          <w14:ligatures w14:val="none"/>
        </w:rPr>
        <w:t>context.Employee.Skip</w:t>
      </w:r>
      <w:proofErr w:type="spellEnd"/>
      <w:proofErr w:type="gramEnd"/>
      <w:r w:rsidRPr="003869B6">
        <w:rPr>
          <w:rFonts w:ascii="inherit" w:eastAsia="Times New Roman" w:hAnsi="inherit" w:cs="Courier New"/>
          <w:color w:val="B9BDB6"/>
          <w:kern w:val="0"/>
          <w:sz w:val="20"/>
          <w:szCs w:val="20"/>
          <w:lang w:eastAsia="en-IN"/>
          <w14:ligatures w14:val="none"/>
        </w:rPr>
        <w:t>(30).Take(10); // gets page 3 records</w:t>
      </w:r>
    </w:p>
    <w:p w14:paraId="1A677D1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You can certainly read more about this concept of pagination in our article </w:t>
      </w:r>
      <w:hyperlink r:id="rId131" w:history="1">
        <w:r w:rsidRPr="003869B6">
          <w:rPr>
            <w:rFonts w:ascii="Lora" w:eastAsia="Times New Roman" w:hAnsi="Lora" w:cs="Times New Roman"/>
            <w:color w:val="C72730"/>
            <w:kern w:val="0"/>
            <w:sz w:val="27"/>
            <w:szCs w:val="27"/>
            <w:u w:val="single"/>
            <w:lang w:eastAsia="en-IN"/>
            <w14:ligatures w14:val="none"/>
          </w:rPr>
          <w:t>Create Number Paging with Custom Tag Helper in ASP.NET Core</w:t>
        </w:r>
      </w:hyperlink>
      <w:r w:rsidRPr="003869B6">
        <w:rPr>
          <w:rFonts w:ascii="Lora" w:eastAsia="Times New Roman" w:hAnsi="Lora" w:cs="Times New Roman"/>
          <w:color w:val="2A2A2A"/>
          <w:kern w:val="0"/>
          <w:sz w:val="27"/>
          <w:szCs w:val="27"/>
          <w:lang w:eastAsia="en-IN"/>
          <w14:ligatures w14:val="none"/>
        </w:rPr>
        <w:t>.</w:t>
      </w:r>
    </w:p>
    <w:p w14:paraId="0F379A2E"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CRUD Operations – READ RECORDS</w:t>
      </w:r>
    </w:p>
    <w:p w14:paraId="6322859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will now perform </w:t>
      </w:r>
      <w:r w:rsidRPr="003869B6">
        <w:rPr>
          <w:rFonts w:ascii="Lora" w:eastAsia="Times New Roman" w:hAnsi="Lora" w:cs="Times New Roman"/>
          <w:b/>
          <w:bCs/>
          <w:color w:val="2A2A2A"/>
          <w:kern w:val="0"/>
          <w:sz w:val="27"/>
          <w:szCs w:val="27"/>
          <w:lang w:eastAsia="en-IN"/>
          <w14:ligatures w14:val="none"/>
        </w:rPr>
        <w:t>Entity Framework Core CRUD OPERATIONS for Reading Records from the Database</w:t>
      </w:r>
      <w:r w:rsidRPr="003869B6">
        <w:rPr>
          <w:rFonts w:ascii="Lora" w:eastAsia="Times New Roman" w:hAnsi="Lora" w:cs="Times New Roman"/>
          <w:color w:val="2A2A2A"/>
          <w:kern w:val="0"/>
          <w:sz w:val="27"/>
          <w:szCs w:val="27"/>
          <w:lang w:eastAsia="en-IN"/>
          <w14:ligatures w14:val="none"/>
        </w:rPr>
        <w:t>. We do this for both the Employee and Department entities.</w:t>
      </w:r>
    </w:p>
    <w:p w14:paraId="3E6CCD00"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Just a recall, we started this CRUD OPERATIONS in our article called </w:t>
      </w:r>
      <w:hyperlink r:id="rId132" w:history="1">
        <w:r w:rsidRPr="003869B6">
          <w:rPr>
            <w:rFonts w:ascii="Lora" w:eastAsia="Times New Roman" w:hAnsi="Lora" w:cs="Times New Roman"/>
            <w:color w:val="C72730"/>
            <w:kern w:val="0"/>
            <w:sz w:val="27"/>
            <w:szCs w:val="27"/>
            <w:u w:val="single"/>
            <w:lang w:eastAsia="en-IN"/>
            <w14:ligatures w14:val="none"/>
          </w:rPr>
          <w:t>Insert Records in Entity Framework Core</w:t>
        </w:r>
      </w:hyperlink>
      <w:r w:rsidRPr="003869B6">
        <w:rPr>
          <w:rFonts w:ascii="Lora" w:eastAsia="Times New Roman" w:hAnsi="Lora" w:cs="Times New Roman"/>
          <w:color w:val="0288D1"/>
          <w:kern w:val="0"/>
          <w:sz w:val="27"/>
          <w:szCs w:val="27"/>
          <w:lang w:eastAsia="en-IN"/>
          <w14:ligatures w14:val="none"/>
        </w:rPr>
        <w:t>, make sure to read it first.</w:t>
      </w:r>
    </w:p>
    <w:p w14:paraId="6F01413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Open the </w:t>
      </w:r>
      <w:proofErr w:type="spellStart"/>
      <w:r w:rsidRPr="003869B6">
        <w:rPr>
          <w:rFonts w:ascii="Lora" w:eastAsia="Times New Roman" w:hAnsi="Lora" w:cs="Times New Roman"/>
          <w:color w:val="2A2A2A"/>
          <w:kern w:val="0"/>
          <w:sz w:val="27"/>
          <w:szCs w:val="27"/>
          <w:shd w:val="clear" w:color="auto" w:fill="D9FCF1"/>
          <w:lang w:eastAsia="en-IN"/>
          <w14:ligatures w14:val="none"/>
        </w:rPr>
        <w:t>DepartmentController.cs</w:t>
      </w:r>
      <w:proofErr w:type="spellEnd"/>
      <w:r w:rsidRPr="003869B6">
        <w:rPr>
          <w:rFonts w:ascii="Lora" w:eastAsia="Times New Roman" w:hAnsi="Lora" w:cs="Times New Roman"/>
          <w:color w:val="2A2A2A"/>
          <w:kern w:val="0"/>
          <w:sz w:val="27"/>
          <w:szCs w:val="27"/>
          <w:lang w:eastAsia="en-IN"/>
          <w14:ligatures w14:val="none"/>
        </w:rPr>
        <w:t> and add an “Index” action method that reads all the department records and returns them to the view with the code –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context.Department.AsNoTracking</w:t>
      </w:r>
      <w:proofErr w:type="spellEnd"/>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w:t>
      </w:r>
    </w:p>
    <w:p w14:paraId="1E30522C"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"https://go.ezodn.com/ads/charity/proxy?p_id=275fa0f8-4fe7-4de4-7491-3efee7dbe954&amp;d_id=122531&amp;imp_id=2612013873078423&amp;c_id=1134&amp;l_id=10016&amp;url=https%3A%2F%2Fjoinourvillage.org%2Fdonate%2F&amp;ffid=1&amp;co=IN"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3ECD1E74"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5E161205"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0FBE2768"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A62387F" wp14:editId="051E4AC3">
            <wp:extent cx="135255" cy="135255"/>
            <wp:effectExtent l="0" t="0" r="0" b="0"/>
            <wp:docPr id="311" name="Picture 10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277D307F" w14:textId="77777777" w:rsidTr="003869B6">
        <w:tc>
          <w:tcPr>
            <w:tcW w:w="6" w:type="dxa"/>
            <w:tcBorders>
              <w:top w:val="nil"/>
              <w:left w:val="nil"/>
              <w:bottom w:val="nil"/>
              <w:right w:val="nil"/>
            </w:tcBorders>
            <w:vAlign w:val="bottom"/>
            <w:hideMark/>
          </w:tcPr>
          <w:p w14:paraId="0CFA6F3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7E8A424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191ED80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4F52137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1AC1289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7F3F5F2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3D3258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4F8381B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313F34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9</w:t>
            </w:r>
          </w:p>
          <w:p w14:paraId="2F69455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10</w:t>
            </w:r>
          </w:p>
          <w:p w14:paraId="7496AE57"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11</w:t>
            </w:r>
          </w:p>
          <w:p w14:paraId="53AB413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12</w:t>
            </w:r>
          </w:p>
          <w:p w14:paraId="6BF2579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4B16151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2932FA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3BE0BD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4CD9856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FDEDC9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33C24EF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405C7B6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6F7DDB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5E0081A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47ABFE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420F1C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Index(</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EE78E7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45085A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context.Department.AsNoTracking</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0233FA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34D3B5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4EB2F0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w:t>
            </w:r>
          </w:p>
          <w:p w14:paraId="1D78345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08BA3CC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Next, add the </w:t>
      </w:r>
      <w:proofErr w:type="spellStart"/>
      <w:r w:rsidRPr="003869B6">
        <w:rPr>
          <w:rFonts w:ascii="Lora" w:eastAsia="Times New Roman" w:hAnsi="Lora" w:cs="Times New Roman"/>
          <w:color w:val="2A2A2A"/>
          <w:kern w:val="0"/>
          <w:sz w:val="27"/>
          <w:szCs w:val="27"/>
          <w:shd w:val="clear" w:color="auto" w:fill="D9FCF1"/>
          <w:lang w:eastAsia="en-IN"/>
          <w14:ligatures w14:val="none"/>
        </w:rPr>
        <w:t>Index.cshtml</w:t>
      </w:r>
      <w:proofErr w:type="spellEnd"/>
      <w:r w:rsidRPr="003869B6">
        <w:rPr>
          <w:rFonts w:ascii="Lora" w:eastAsia="Times New Roman" w:hAnsi="Lora" w:cs="Times New Roman"/>
          <w:color w:val="2A2A2A"/>
          <w:kern w:val="0"/>
          <w:sz w:val="27"/>
          <w:szCs w:val="27"/>
          <w:lang w:eastAsia="en-IN"/>
          <w14:ligatures w14:val="none"/>
        </w:rPr>
        <w:t xml:space="preserve"> razor view file inside the “Views/Department” folder which will </w:t>
      </w:r>
      <w:proofErr w:type="spellStart"/>
      <w:r w:rsidRPr="003869B6">
        <w:rPr>
          <w:rFonts w:ascii="Lora" w:eastAsia="Times New Roman" w:hAnsi="Lora" w:cs="Times New Roman"/>
          <w:color w:val="2A2A2A"/>
          <w:kern w:val="0"/>
          <w:sz w:val="27"/>
          <w:szCs w:val="27"/>
          <w:lang w:eastAsia="en-IN"/>
          <w14:ligatures w14:val="none"/>
        </w:rPr>
        <w:t>shown</w:t>
      </w:r>
      <w:proofErr w:type="spellEnd"/>
      <w:r w:rsidRPr="003869B6">
        <w:rPr>
          <w:rFonts w:ascii="Lora" w:eastAsia="Times New Roman" w:hAnsi="Lora" w:cs="Times New Roman"/>
          <w:color w:val="2A2A2A"/>
          <w:kern w:val="0"/>
          <w:sz w:val="27"/>
          <w:szCs w:val="27"/>
          <w:lang w:eastAsia="en-IN"/>
          <w14:ligatures w14:val="none"/>
        </w:rPr>
        <w:t xml:space="preserve"> the department records in a HTML Table.</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6AD0E2FF" w14:textId="77777777" w:rsidTr="003869B6">
        <w:tc>
          <w:tcPr>
            <w:tcW w:w="6" w:type="dxa"/>
            <w:tcBorders>
              <w:top w:val="nil"/>
              <w:left w:val="nil"/>
              <w:bottom w:val="nil"/>
              <w:right w:val="nil"/>
            </w:tcBorders>
            <w:vAlign w:val="bottom"/>
            <w:hideMark/>
          </w:tcPr>
          <w:p w14:paraId="6BBA3A1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2536D1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358D7C4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0FE47C1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4B7A4EB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2E2A5E5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2A72926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0867BFA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F31418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6FAB2D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14FCC14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3F902C9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190B8E9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6B6A531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69021B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10EF8DC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511E32B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0E8CEEF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4FB7B0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550A527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080AF3E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73AC53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14ADD8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"Title"</w:t>
            </w:r>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color w:val="0000FF"/>
                <w:kern w:val="0"/>
                <w:sz w:val="26"/>
                <w:szCs w:val="26"/>
                <w:bdr w:val="none" w:sz="0" w:space="0" w:color="auto" w:frame="1"/>
                <w:lang w:eastAsia="en-IN"/>
                <w14:ligatures w14:val="none"/>
              </w:rPr>
              <w:t>"All Departments</w:t>
            </w:r>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C63254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29A422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&lt;Department&gt;</w:t>
            </w:r>
          </w:p>
          <w:p w14:paraId="62E99E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77177E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&lt;h1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&gt;All Departments&lt;/h1&gt;</w:t>
            </w:r>
          </w:p>
          <w:p w14:paraId="17119AA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a</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3869B6">
              <w:rPr>
                <w:rFonts w:ascii="Consolas" w:eastAsia="Times New Roman" w:hAnsi="Consolas" w:cs="Courier New"/>
                <w:color w:val="0000FF"/>
                <w:kern w:val="0"/>
                <w:sz w:val="26"/>
                <w:szCs w:val="26"/>
                <w:bdr w:val="none" w:sz="0" w:space="0" w:color="auto" w:frame="1"/>
                <w:lang w:eastAsia="en-IN"/>
                <w14:ligatures w14:val="none"/>
              </w:rPr>
              <w:t>"Create"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&gt;Create&lt;/a&gt;</w:t>
            </w:r>
          </w:p>
          <w:p w14:paraId="1965F7C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7DFF06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&lt;table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6516681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27A4686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694682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51083F3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446ED47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b/>
                <w:bCs/>
                <w:color w:val="006699"/>
                <w:kern w:val="0"/>
                <w:sz w:val="26"/>
                <w:szCs w:val="26"/>
                <w:bdr w:val="none" w:sz="0" w:space="0" w:color="auto" w:frame="1"/>
                <w:lang w:eastAsia="en-IN"/>
                <w14:ligatures w14:val="none"/>
              </w:rPr>
              <w:t>foreach</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dept </w:t>
            </w:r>
            <w:r w:rsidRPr="003869B6">
              <w:rPr>
                <w:rFonts w:ascii="Consolas" w:eastAsia="Times New Roman" w:hAnsi="Consolas" w:cs="Courier New"/>
                <w:b/>
                <w:bCs/>
                <w:color w:val="006699"/>
                <w:kern w:val="0"/>
                <w:sz w:val="26"/>
                <w:szCs w:val="26"/>
                <w:bdr w:val="none" w:sz="0" w:space="0" w:color="auto" w:frame="1"/>
                <w:lang w:eastAsia="en-IN"/>
                <w14:ligatures w14:val="none"/>
              </w:rPr>
              <w:t>in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Model)</w:t>
            </w:r>
          </w:p>
          <w:p w14:paraId="6ADA844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C11222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18574EE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dept.Id</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687A40D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3515706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128647D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447F82F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&lt;/table&gt;</w:t>
            </w:r>
          </w:p>
        </w:tc>
      </w:tr>
    </w:tbl>
    <w:p w14:paraId="6AA14E97"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Run the app and open the </w:t>
      </w:r>
      <w:proofErr w:type="spellStart"/>
      <w:r w:rsidRPr="003869B6">
        <w:rPr>
          <w:rFonts w:ascii="Lora" w:eastAsia="Times New Roman" w:hAnsi="Lora" w:cs="Times New Roman"/>
          <w:color w:val="2A2A2A"/>
          <w:kern w:val="0"/>
          <w:sz w:val="27"/>
          <w:szCs w:val="27"/>
          <w:lang w:eastAsia="en-IN"/>
          <w14:ligatures w14:val="none"/>
        </w:rPr>
        <w:t>url</w:t>
      </w:r>
      <w:proofErr w:type="spellEnd"/>
      <w:r w:rsidRPr="003869B6">
        <w:rPr>
          <w:rFonts w:ascii="Lora" w:eastAsia="Times New Roman" w:hAnsi="Lora" w:cs="Times New Roman"/>
          <w:color w:val="2A2A2A"/>
          <w:kern w:val="0"/>
          <w:sz w:val="27"/>
          <w:szCs w:val="27"/>
          <w:lang w:eastAsia="en-IN"/>
          <w14:ligatures w14:val="none"/>
        </w:rPr>
        <w:t xml:space="preserve"> – </w:t>
      </w:r>
      <w:r w:rsidRPr="003869B6">
        <w:rPr>
          <w:rFonts w:ascii="Lora" w:eastAsia="Times New Roman" w:hAnsi="Lora" w:cs="Times New Roman"/>
          <w:color w:val="2A2A2A"/>
          <w:kern w:val="0"/>
          <w:sz w:val="27"/>
          <w:szCs w:val="27"/>
          <w:u w:val="single"/>
          <w:lang w:eastAsia="en-IN"/>
          <w14:ligatures w14:val="none"/>
        </w:rPr>
        <w:t>https://localhost:7018/Department</w:t>
      </w:r>
      <w:r w:rsidRPr="003869B6">
        <w:rPr>
          <w:rFonts w:ascii="Lora" w:eastAsia="Times New Roman" w:hAnsi="Lora" w:cs="Times New Roman"/>
          <w:color w:val="2A2A2A"/>
          <w:kern w:val="0"/>
          <w:sz w:val="27"/>
          <w:szCs w:val="27"/>
          <w:lang w:eastAsia="en-IN"/>
          <w14:ligatures w14:val="none"/>
        </w:rPr>
        <w:t> where we can see all the department records displayed nicely inside a table.</w:t>
      </w:r>
    </w:p>
    <w:p w14:paraId="4950DDBB"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7626E085" wp14:editId="4C804BAC">
                <wp:extent cx="304800" cy="304800"/>
                <wp:effectExtent l="0" t="0" r="0" b="0"/>
                <wp:docPr id="503655577" name="AutoShape 312" descr="entity framework core read department rec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3D7BF" id="AutoShape 312" o:spid="_x0000_s1026" alt="entity framework core read department record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5737D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t>Next</w:t>
      </w:r>
      <w:proofErr w:type="gramEnd"/>
      <w:r w:rsidRPr="003869B6">
        <w:rPr>
          <w:rFonts w:ascii="Lora" w:eastAsia="Times New Roman" w:hAnsi="Lora" w:cs="Times New Roman"/>
          <w:color w:val="2A2A2A"/>
          <w:kern w:val="0"/>
          <w:sz w:val="27"/>
          <w:szCs w:val="27"/>
          <w:lang w:eastAsia="en-IN"/>
          <w14:ligatures w14:val="none"/>
        </w:rPr>
        <w:t xml:space="preserve"> we will read Employee records and display them on the browser.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add a new </w:t>
      </w:r>
      <w:r w:rsidRPr="003869B6">
        <w:rPr>
          <w:rFonts w:ascii="Lora" w:eastAsia="Times New Roman" w:hAnsi="Lora" w:cs="Times New Roman"/>
          <w:color w:val="2A2A2A"/>
          <w:kern w:val="0"/>
          <w:sz w:val="27"/>
          <w:szCs w:val="27"/>
          <w:shd w:val="clear" w:color="auto" w:fill="D9FCF1"/>
          <w:lang w:eastAsia="en-IN"/>
          <w14:ligatures w14:val="none"/>
        </w:rPr>
        <w:t>Index</w:t>
      </w:r>
      <w:r w:rsidRPr="003869B6">
        <w:rPr>
          <w:rFonts w:ascii="Lora" w:eastAsia="Times New Roman" w:hAnsi="Lora" w:cs="Times New Roman"/>
          <w:color w:val="2A2A2A"/>
          <w:kern w:val="0"/>
          <w:sz w:val="27"/>
          <w:szCs w:val="27"/>
          <w:lang w:eastAsia="en-IN"/>
          <w14:ligatures w14:val="none"/>
        </w:rPr>
        <w:t> action method to the “</w:t>
      </w:r>
      <w:proofErr w:type="spellStart"/>
      <w:r w:rsidRPr="003869B6">
        <w:rPr>
          <w:rFonts w:ascii="Lora" w:eastAsia="Times New Roman" w:hAnsi="Lora" w:cs="Times New Roman"/>
          <w:color w:val="2A2A2A"/>
          <w:kern w:val="0"/>
          <w:sz w:val="27"/>
          <w:szCs w:val="27"/>
          <w:lang w:eastAsia="en-IN"/>
          <w14:ligatures w14:val="none"/>
        </w:rPr>
        <w:t>EmployeeController.cs</w:t>
      </w:r>
      <w:proofErr w:type="spellEnd"/>
      <w:r w:rsidRPr="003869B6">
        <w:rPr>
          <w:rFonts w:ascii="Lora" w:eastAsia="Times New Roman" w:hAnsi="Lora" w:cs="Times New Roman"/>
          <w:color w:val="2A2A2A"/>
          <w:kern w:val="0"/>
          <w:sz w:val="27"/>
          <w:szCs w:val="27"/>
          <w:lang w:eastAsia="en-IN"/>
          <w14:ligatures w14:val="none"/>
        </w:rPr>
        <w:t>” file as shown below.</w:t>
      </w:r>
    </w:p>
    <w:p w14:paraId="3305CB9C"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70E3DAFA" wp14:editId="70548C53">
            <wp:extent cx="135255" cy="135255"/>
            <wp:effectExtent l="0" t="0" r="0" b="0"/>
            <wp:docPr id="313" name="Picture 10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56D17056" w14:textId="77777777" w:rsidTr="003869B6">
        <w:tc>
          <w:tcPr>
            <w:tcW w:w="6" w:type="dxa"/>
            <w:tcBorders>
              <w:top w:val="nil"/>
              <w:left w:val="nil"/>
              <w:bottom w:val="nil"/>
              <w:right w:val="nil"/>
            </w:tcBorders>
            <w:vAlign w:val="bottom"/>
            <w:hideMark/>
          </w:tcPr>
          <w:p w14:paraId="0060E25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1FD8B03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56ED5B8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6ADCB2E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2FC7A9C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19C9D05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6E4ACCF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46A6B38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442A6CE"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lastRenderedPageBreak/>
              <w:t>9</w:t>
            </w:r>
          </w:p>
          <w:p w14:paraId="0C05CF0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10</w:t>
            </w:r>
          </w:p>
          <w:p w14:paraId="55E32C9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11</w:t>
            </w:r>
          </w:p>
          <w:p w14:paraId="07332EF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12</w:t>
            </w:r>
          </w:p>
          <w:p w14:paraId="519CBE5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053E49C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41A0FFA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587D8C6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637F3AB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22FCFB7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5E46D9E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5F22EB3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9A70E9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78E8E1F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930E83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44A589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Index(</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3351F9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80A17C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context.Employee.Include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63E4BE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EF2183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89793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w:t>
            </w:r>
          </w:p>
          <w:p w14:paraId="0A0E048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3BCF684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We used the Eager Loading concept to read Employee and </w:t>
      </w:r>
      <w:proofErr w:type="spellStart"/>
      <w:proofErr w:type="gramStart"/>
      <w:r w:rsidRPr="003869B6">
        <w:rPr>
          <w:rFonts w:ascii="Lora" w:eastAsia="Times New Roman" w:hAnsi="Lora" w:cs="Times New Roman"/>
          <w:color w:val="2A2A2A"/>
          <w:kern w:val="0"/>
          <w:sz w:val="27"/>
          <w:szCs w:val="27"/>
          <w:lang w:eastAsia="en-IN"/>
          <w14:ligatures w14:val="none"/>
        </w:rPr>
        <w:t>it’s</w:t>
      </w:r>
      <w:proofErr w:type="spellEnd"/>
      <w:proofErr w:type="gramEnd"/>
      <w:r w:rsidRPr="003869B6">
        <w:rPr>
          <w:rFonts w:ascii="Lora" w:eastAsia="Times New Roman" w:hAnsi="Lora" w:cs="Times New Roman"/>
          <w:color w:val="2A2A2A"/>
          <w:kern w:val="0"/>
          <w:sz w:val="27"/>
          <w:szCs w:val="27"/>
          <w:lang w:eastAsia="en-IN"/>
          <w14:ligatures w14:val="none"/>
        </w:rPr>
        <w:t xml:space="preserve"> related Department </w:t>
      </w:r>
      <w:proofErr w:type="spellStart"/>
      <w:r w:rsidRPr="003869B6">
        <w:rPr>
          <w:rFonts w:ascii="Lora" w:eastAsia="Times New Roman" w:hAnsi="Lora" w:cs="Times New Roman"/>
          <w:color w:val="2A2A2A"/>
          <w:kern w:val="0"/>
          <w:sz w:val="27"/>
          <w:szCs w:val="27"/>
          <w:lang w:eastAsia="en-IN"/>
          <w14:ligatures w14:val="none"/>
        </w:rPr>
        <w:t>recods</w:t>
      </w:r>
      <w:proofErr w:type="spellEnd"/>
      <w:r w:rsidRPr="003869B6">
        <w:rPr>
          <w:rFonts w:ascii="Lora" w:eastAsia="Times New Roman" w:hAnsi="Lora" w:cs="Times New Roman"/>
          <w:color w:val="2A2A2A"/>
          <w:kern w:val="0"/>
          <w:sz w:val="27"/>
          <w:szCs w:val="27"/>
          <w:lang w:eastAsia="en-IN"/>
          <w14:ligatures w14:val="none"/>
        </w:rPr>
        <w:t xml:space="preserve"> by using the code.</w:t>
      </w:r>
    </w:p>
    <w:p w14:paraId="1EE0989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proofErr w:type="spellStart"/>
      <w:proofErr w:type="gramStart"/>
      <w:r w:rsidRPr="003869B6">
        <w:rPr>
          <w:rFonts w:ascii="inherit" w:eastAsia="Times New Roman" w:hAnsi="inherit" w:cs="Courier New"/>
          <w:color w:val="B9BDB6"/>
          <w:kern w:val="0"/>
          <w:sz w:val="20"/>
          <w:szCs w:val="20"/>
          <w:lang w:eastAsia="en-IN"/>
          <w14:ligatures w14:val="none"/>
        </w:rPr>
        <w:t>context.Employee.Include</w:t>
      </w:r>
      <w:proofErr w:type="spellEnd"/>
      <w:proofErr w:type="gramEnd"/>
      <w:r w:rsidRPr="003869B6">
        <w:rPr>
          <w:rFonts w:ascii="inherit" w:eastAsia="Times New Roman" w:hAnsi="inherit" w:cs="Courier New"/>
          <w:color w:val="B9BDB6"/>
          <w:kern w:val="0"/>
          <w:sz w:val="20"/>
          <w:szCs w:val="20"/>
          <w:lang w:eastAsia="en-IN"/>
          <w14:ligatures w14:val="none"/>
        </w:rPr>
        <w:t xml:space="preserve">(s =&gt; </w:t>
      </w:r>
      <w:proofErr w:type="spellStart"/>
      <w:r w:rsidRPr="003869B6">
        <w:rPr>
          <w:rFonts w:ascii="inherit" w:eastAsia="Times New Roman" w:hAnsi="inherit" w:cs="Courier New"/>
          <w:color w:val="B9BDB6"/>
          <w:kern w:val="0"/>
          <w:sz w:val="20"/>
          <w:szCs w:val="20"/>
          <w:lang w:eastAsia="en-IN"/>
          <w14:ligatures w14:val="none"/>
        </w:rPr>
        <w:t>s.Department</w:t>
      </w:r>
      <w:proofErr w:type="spellEnd"/>
      <w:r w:rsidRPr="003869B6">
        <w:rPr>
          <w:rFonts w:ascii="inherit" w:eastAsia="Times New Roman" w:hAnsi="inherit" w:cs="Courier New"/>
          <w:color w:val="B9BDB6"/>
          <w:kern w:val="0"/>
          <w:sz w:val="20"/>
          <w:szCs w:val="20"/>
          <w:lang w:eastAsia="en-IN"/>
          <w14:ligatures w14:val="none"/>
        </w:rPr>
        <w:t>)</w:t>
      </w:r>
    </w:p>
    <w:p w14:paraId="294A3A5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records are returned to the browser where they are displayed to the user. Next add </w:t>
      </w:r>
      <w:proofErr w:type="spellStart"/>
      <w:r w:rsidRPr="003869B6">
        <w:rPr>
          <w:rFonts w:ascii="Lora" w:eastAsia="Times New Roman" w:hAnsi="Lora" w:cs="Times New Roman"/>
          <w:color w:val="2A2A2A"/>
          <w:kern w:val="0"/>
          <w:sz w:val="27"/>
          <w:szCs w:val="27"/>
          <w:shd w:val="clear" w:color="auto" w:fill="D9FCF1"/>
          <w:lang w:eastAsia="en-IN"/>
          <w14:ligatures w14:val="none"/>
        </w:rPr>
        <w:t>Index.cshtml</w:t>
      </w:r>
      <w:proofErr w:type="spellEnd"/>
      <w:r w:rsidRPr="003869B6">
        <w:rPr>
          <w:rFonts w:ascii="Lora" w:eastAsia="Times New Roman" w:hAnsi="Lora" w:cs="Times New Roman"/>
          <w:color w:val="2A2A2A"/>
          <w:kern w:val="0"/>
          <w:sz w:val="27"/>
          <w:szCs w:val="27"/>
          <w:lang w:eastAsia="en-IN"/>
          <w14:ligatures w14:val="none"/>
        </w:rPr>
        <w:t> razor view file inside “Views/Employee” folder with the following code.</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034F497F" w14:textId="77777777" w:rsidTr="003869B6">
        <w:tc>
          <w:tcPr>
            <w:tcW w:w="6" w:type="dxa"/>
            <w:tcBorders>
              <w:top w:val="nil"/>
              <w:left w:val="nil"/>
              <w:bottom w:val="nil"/>
              <w:right w:val="nil"/>
            </w:tcBorders>
            <w:vAlign w:val="bottom"/>
            <w:hideMark/>
          </w:tcPr>
          <w:p w14:paraId="1FADB80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679F83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7034A3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E6EB56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832601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6F9E837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2F255B6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4730075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1896395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5621D8C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6B8629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1502541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155FDF3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1A037F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1348ADC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663ED07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12D0D2D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034E82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38BC0C6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213456E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6FF5EDE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48B55E0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70E651D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p w14:paraId="4EDFAB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24</w:t>
            </w:r>
          </w:p>
          <w:p w14:paraId="75C2750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25</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400FBA1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662378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"Title"</w:t>
            </w:r>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color w:val="0000FF"/>
                <w:kern w:val="0"/>
                <w:sz w:val="26"/>
                <w:szCs w:val="26"/>
                <w:bdr w:val="none" w:sz="0" w:space="0" w:color="auto" w:frame="1"/>
                <w:lang w:eastAsia="en-IN"/>
                <w14:ligatures w14:val="none"/>
              </w:rPr>
              <w:t>"All Employees</w:t>
            </w:r>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0FA157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4515FF4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&lt;Employee&gt;</w:t>
            </w:r>
          </w:p>
          <w:p w14:paraId="77EFDFB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865AE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&lt;h1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&gt;All Employees&lt;/h1&gt;</w:t>
            </w:r>
          </w:p>
          <w:p w14:paraId="7FED8B4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a</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3869B6">
              <w:rPr>
                <w:rFonts w:ascii="Consolas" w:eastAsia="Times New Roman" w:hAnsi="Consolas" w:cs="Courier New"/>
                <w:color w:val="0000FF"/>
                <w:kern w:val="0"/>
                <w:sz w:val="26"/>
                <w:szCs w:val="26"/>
                <w:bdr w:val="none" w:sz="0" w:space="0" w:color="auto" w:frame="1"/>
                <w:lang w:eastAsia="en-IN"/>
                <w14:ligatures w14:val="none"/>
              </w:rPr>
              <w:t>"Create"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&gt;Create&lt;/a&gt;</w:t>
            </w:r>
          </w:p>
          <w:p w14:paraId="570453D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5C10680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&lt;table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7C74562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1619B5B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735CF31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4FE6896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&gt;Designation&lt;/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5A3127C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&gt;Department&lt;/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2ACFD97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02D6210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b/>
                <w:bCs/>
                <w:color w:val="006699"/>
                <w:kern w:val="0"/>
                <w:sz w:val="26"/>
                <w:szCs w:val="26"/>
                <w:bdr w:val="none" w:sz="0" w:space="0" w:color="auto" w:frame="1"/>
                <w:lang w:eastAsia="en-IN"/>
                <w14:ligatures w14:val="none"/>
              </w:rPr>
              <w:t>foreach</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(Employee emp </w:t>
            </w:r>
            <w:r w:rsidRPr="003869B6">
              <w:rPr>
                <w:rFonts w:ascii="Consolas" w:eastAsia="Times New Roman" w:hAnsi="Consolas" w:cs="Courier New"/>
                <w:b/>
                <w:bCs/>
                <w:color w:val="006699"/>
                <w:kern w:val="0"/>
                <w:sz w:val="26"/>
                <w:szCs w:val="26"/>
                <w:bdr w:val="none" w:sz="0" w:space="0" w:color="auto" w:frame="1"/>
                <w:lang w:eastAsia="en-IN"/>
                <w14:ligatures w14:val="none"/>
              </w:rPr>
              <w:t>in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Model)</w:t>
            </w:r>
          </w:p>
          <w:p w14:paraId="6BBD632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B92B58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264BCAE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emp.Id</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44B3A9E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3B88EBC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emp.Designation</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0ECA701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emp.Department.Name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0739DAD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518C8F4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862046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&lt;/table&gt;</w:t>
            </w:r>
          </w:p>
        </w:tc>
      </w:tr>
    </w:tbl>
    <w:p w14:paraId="13C3467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view has a model of type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IEnumerable</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&lt;Employee&gt;</w:t>
      </w:r>
      <w:r w:rsidRPr="003869B6">
        <w:rPr>
          <w:rFonts w:ascii="Lora" w:eastAsia="Times New Roman" w:hAnsi="Lora" w:cs="Times New Roman"/>
          <w:color w:val="2A2A2A"/>
          <w:kern w:val="0"/>
          <w:sz w:val="27"/>
          <w:szCs w:val="27"/>
          <w:lang w:eastAsia="en-IN"/>
          <w14:ligatures w14:val="none"/>
        </w:rPr>
        <w:t> and we are reading the related department record’s name as – </w:t>
      </w:r>
      <w:r w:rsidRPr="003869B6">
        <w:rPr>
          <w:rFonts w:ascii="var(--bs-font-monospace)" w:eastAsia="Times New Roman" w:hAnsi="var(--bs-font-monospace)" w:cs="Courier New"/>
          <w:color w:val="D63384"/>
          <w:kern w:val="0"/>
          <w:sz w:val="20"/>
          <w:szCs w:val="20"/>
          <w:lang w:eastAsia="en-IN"/>
          <w14:ligatures w14:val="none"/>
        </w:rPr>
        <w:t>@</w:t>
      </w:r>
      <w:proofErr w:type="gramStart"/>
      <w:r w:rsidRPr="003869B6">
        <w:rPr>
          <w:rFonts w:ascii="var(--bs-font-monospace)" w:eastAsia="Times New Roman" w:hAnsi="var(--bs-font-monospace)" w:cs="Courier New"/>
          <w:color w:val="D63384"/>
          <w:kern w:val="0"/>
          <w:sz w:val="20"/>
          <w:szCs w:val="20"/>
          <w:lang w:eastAsia="en-IN"/>
          <w14:ligatures w14:val="none"/>
        </w:rPr>
        <w:t>emp.Department.Name</w:t>
      </w:r>
      <w:proofErr w:type="gramEnd"/>
      <w:r w:rsidRPr="003869B6">
        <w:rPr>
          <w:rFonts w:ascii="Lora" w:eastAsia="Times New Roman" w:hAnsi="Lora" w:cs="Times New Roman"/>
          <w:color w:val="2A2A2A"/>
          <w:kern w:val="0"/>
          <w:sz w:val="27"/>
          <w:szCs w:val="27"/>
          <w:lang w:eastAsia="en-IN"/>
          <w14:ligatures w14:val="none"/>
        </w:rPr>
        <w:t xml:space="preserve">. </w:t>
      </w:r>
      <w:r w:rsidRPr="003869B6">
        <w:rPr>
          <w:rFonts w:ascii="Lora" w:eastAsia="Times New Roman" w:hAnsi="Lora" w:cs="Times New Roman"/>
          <w:color w:val="2A2A2A"/>
          <w:kern w:val="0"/>
          <w:sz w:val="27"/>
          <w:szCs w:val="27"/>
          <w:lang w:eastAsia="en-IN"/>
          <w14:ligatures w14:val="none"/>
        </w:rPr>
        <w:lastRenderedPageBreak/>
        <w:t xml:space="preserve">Now run the app and go to the </w:t>
      </w:r>
      <w:proofErr w:type="spellStart"/>
      <w:r w:rsidRPr="003869B6">
        <w:rPr>
          <w:rFonts w:ascii="Lora" w:eastAsia="Times New Roman" w:hAnsi="Lora" w:cs="Times New Roman"/>
          <w:color w:val="2A2A2A"/>
          <w:kern w:val="0"/>
          <w:sz w:val="27"/>
          <w:szCs w:val="27"/>
          <w:lang w:eastAsia="en-IN"/>
          <w14:ligatures w14:val="none"/>
        </w:rPr>
        <w:t>url</w:t>
      </w:r>
      <w:proofErr w:type="spellEnd"/>
      <w:r w:rsidRPr="003869B6">
        <w:rPr>
          <w:rFonts w:ascii="Lora" w:eastAsia="Times New Roman" w:hAnsi="Lora" w:cs="Times New Roman"/>
          <w:color w:val="2A2A2A"/>
          <w:kern w:val="0"/>
          <w:sz w:val="27"/>
          <w:szCs w:val="27"/>
          <w:lang w:eastAsia="en-IN"/>
          <w14:ligatures w14:val="none"/>
        </w:rPr>
        <w:t xml:space="preserve"> – </w:t>
      </w:r>
      <w:r w:rsidRPr="003869B6">
        <w:rPr>
          <w:rFonts w:ascii="Lora" w:eastAsia="Times New Roman" w:hAnsi="Lora" w:cs="Times New Roman"/>
          <w:color w:val="2A2A2A"/>
          <w:kern w:val="0"/>
          <w:sz w:val="27"/>
          <w:szCs w:val="27"/>
          <w:u w:val="single"/>
          <w:lang w:eastAsia="en-IN"/>
          <w14:ligatures w14:val="none"/>
        </w:rPr>
        <w:t>https://localhost:7018/Employee</w:t>
      </w:r>
      <w:r w:rsidRPr="003869B6">
        <w:rPr>
          <w:rFonts w:ascii="Lora" w:eastAsia="Times New Roman" w:hAnsi="Lora" w:cs="Times New Roman"/>
          <w:color w:val="2A2A2A"/>
          <w:kern w:val="0"/>
          <w:sz w:val="27"/>
          <w:szCs w:val="27"/>
          <w:lang w:eastAsia="en-IN"/>
          <w14:ligatures w14:val="none"/>
        </w:rPr>
        <w:t> where we will see all the Employee records as shown below.</w:t>
      </w:r>
    </w:p>
    <w:p w14:paraId="4572CE9F"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"https://go.ezodn.com/ads/charity/proxy?p_id=275fa0f8-4fe7-4de4-7491-3efee7dbe954&amp;d_id=122531&amp;imp_id=7843753109000206&amp;c_id=1134&amp;l_id=10016&amp;url=https%3A%2F%2Fjoinourvillage.org%2Fdonate%2F&amp;ffid=1&amp;co=IN"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606D8B9E"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65920EC7"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2F4DD517"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"https://go.ezodn.com/ads/charity/proxy?p_id=275fa0f8-4fe7-4de4-7491-3efee7dbe954&amp;d_id=122531&amp;imp_id=7843753109000206&amp;c_id=1084&amp;l_id=10016&amp;url=https%3A%2F%2Fwww.amazonconservation.org%2Ftake-action%2Fdonate%2F&amp;ffid=1&amp;co=IN"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57F4A34E"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5F29B9E8"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5ECDD990"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76982E61" wp14:editId="47384489">
            <wp:extent cx="135255" cy="135255"/>
            <wp:effectExtent l="0" t="0" r="0" b="0"/>
            <wp:docPr id="314" name="Picture 10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1A2052D0"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4AA1B01" wp14:editId="1CDACA09">
                <wp:extent cx="304800" cy="304800"/>
                <wp:effectExtent l="0" t="0" r="0" b="0"/>
                <wp:docPr id="996007368" name="AutoShape 315" descr="entity framework core include child coll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BD37D" id="AutoShape 315" o:spid="_x0000_s1026" alt="entity framework core include child collec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15C5C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Download the source codes:</w:t>
      </w:r>
    </w:p>
    <w:p w14:paraId="0F5284A6"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"https://go.ezodn.com/ads/charity/proxy?p_id=275fa0f8-4fe7-4de4-7491-3efee7dbe954&amp;d_id=122531&amp;imp_id=4251363911018214&amp;c_id=1134&amp;l_id=10016&amp;url=https%3A%2F%2Fjoinourvillage.org%2Fdonate%2F&amp;ffid=1&amp;co=IN"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6BB77DBD"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795FA6A8"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6589638E"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1085787D" wp14:editId="6B6C163E">
            <wp:extent cx="135255" cy="135255"/>
            <wp:effectExtent l="0" t="0" r="0" b="0"/>
            <wp:docPr id="316" name="Picture 9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62BD276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133" w:tgtFrame="_blank" w:history="1">
        <w:r w:rsidRPr="003869B6">
          <w:rPr>
            <w:rFonts w:ascii="Lora" w:eastAsia="Times New Roman" w:hAnsi="Lora" w:cs="Times New Roman"/>
            <w:color w:val="FFFFFF"/>
            <w:kern w:val="0"/>
            <w:sz w:val="27"/>
            <w:szCs w:val="27"/>
            <w:u w:val="single"/>
            <w:shd w:val="clear" w:color="auto" w:fill="337AB7"/>
            <w:lang w:eastAsia="en-IN"/>
            <w14:ligatures w14:val="none"/>
          </w:rPr>
          <w:t>DOWNLOAD</w:t>
        </w:r>
      </w:hyperlink>
    </w:p>
    <w:p w14:paraId="0D9DC568"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Conclusion</w:t>
      </w:r>
    </w:p>
    <w:p w14:paraId="78AAED9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We covered Entity Framework Core Read Records concept </w:t>
      </w:r>
      <w:proofErr w:type="gramStart"/>
      <w:r w:rsidRPr="003869B6">
        <w:rPr>
          <w:rFonts w:ascii="Lora" w:eastAsia="Times New Roman" w:hAnsi="Lora" w:cs="Times New Roman"/>
          <w:color w:val="2A2A2A"/>
          <w:kern w:val="0"/>
          <w:sz w:val="27"/>
          <w:szCs w:val="27"/>
          <w:lang w:eastAsia="en-IN"/>
          <w14:ligatures w14:val="none"/>
        </w:rPr>
        <w:t>and also</w:t>
      </w:r>
      <w:proofErr w:type="gramEnd"/>
      <w:r w:rsidRPr="003869B6">
        <w:rPr>
          <w:rFonts w:ascii="Lora" w:eastAsia="Times New Roman" w:hAnsi="Lora" w:cs="Times New Roman"/>
          <w:color w:val="2A2A2A"/>
          <w:kern w:val="0"/>
          <w:sz w:val="27"/>
          <w:szCs w:val="27"/>
          <w:lang w:eastAsia="en-IN"/>
          <w14:ligatures w14:val="none"/>
        </w:rPr>
        <w:t xml:space="preserve"> learned how we can include child collection when reading related records. After that we also discussed optimization techniques that </w:t>
      </w:r>
      <w:proofErr w:type="spellStart"/>
      <w:r w:rsidRPr="003869B6">
        <w:rPr>
          <w:rFonts w:ascii="Lora" w:eastAsia="Times New Roman" w:hAnsi="Lora" w:cs="Times New Roman"/>
          <w:color w:val="2A2A2A"/>
          <w:kern w:val="0"/>
          <w:sz w:val="27"/>
          <w:szCs w:val="27"/>
          <w:lang w:eastAsia="en-IN"/>
          <w14:ligatures w14:val="none"/>
        </w:rPr>
        <w:t>wil</w:t>
      </w:r>
      <w:proofErr w:type="spellEnd"/>
      <w:r w:rsidRPr="003869B6">
        <w:rPr>
          <w:rFonts w:ascii="Lora" w:eastAsia="Times New Roman" w:hAnsi="Lora" w:cs="Times New Roman"/>
          <w:color w:val="2A2A2A"/>
          <w:kern w:val="0"/>
          <w:sz w:val="27"/>
          <w:szCs w:val="27"/>
          <w:lang w:eastAsia="en-IN"/>
          <w14:ligatures w14:val="none"/>
        </w:rPr>
        <w:t xml:space="preserve"> help us to speed our apps. In the end we create the Reading part of the CRUD OPERATIONS. We are now read to move to the next part which is </w:t>
      </w:r>
      <w:hyperlink r:id="rId134" w:history="1">
        <w:r w:rsidRPr="003869B6">
          <w:rPr>
            <w:rFonts w:ascii="Lora" w:eastAsia="Times New Roman" w:hAnsi="Lora" w:cs="Times New Roman"/>
            <w:color w:val="C72730"/>
            <w:kern w:val="0"/>
            <w:sz w:val="27"/>
            <w:szCs w:val="27"/>
            <w:u w:val="single"/>
            <w:lang w:eastAsia="en-IN"/>
            <w14:ligatures w14:val="none"/>
          </w:rPr>
          <w:t>Update Records in Entity Framework Core</w:t>
        </w:r>
      </w:hyperlink>
      <w:r w:rsidRPr="003869B6">
        <w:rPr>
          <w:rFonts w:ascii="Lora" w:eastAsia="Times New Roman" w:hAnsi="Lora" w:cs="Times New Roman"/>
          <w:color w:val="2A2A2A"/>
          <w:kern w:val="0"/>
          <w:sz w:val="27"/>
          <w:szCs w:val="27"/>
          <w:lang w:eastAsia="en-IN"/>
          <w14:ligatures w14:val="none"/>
        </w:rPr>
        <w:t>.</w:t>
      </w:r>
    </w:p>
    <w:p w14:paraId="59460FEA" w14:textId="3A8B6DE7" w:rsidR="003869B6" w:rsidRDefault="003869B6">
      <w:pPr>
        <w:rPr>
          <w:b/>
          <w:bCs/>
        </w:rPr>
      </w:pPr>
      <w:r>
        <w:rPr>
          <w:b/>
          <w:bCs/>
        </w:rPr>
        <w:br w:type="page"/>
      </w:r>
    </w:p>
    <w:p w14:paraId="2B61A421" w14:textId="77777777" w:rsidR="003869B6" w:rsidRPr="003869B6" w:rsidRDefault="003869B6" w:rsidP="003869B6">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3869B6">
        <w:rPr>
          <w:rFonts w:ascii="Lora" w:eastAsia="Times New Roman" w:hAnsi="Lora" w:cs="Times New Roman"/>
          <w:b/>
          <w:bCs/>
          <w:color w:val="2A2A2A"/>
          <w:kern w:val="36"/>
          <w:sz w:val="38"/>
          <w:szCs w:val="38"/>
          <w:lang w:eastAsia="en-IN"/>
          <w14:ligatures w14:val="none"/>
        </w:rPr>
        <w:lastRenderedPageBreak/>
        <w:t>Update Records in Entity Framework Core</w:t>
      </w:r>
    </w:p>
    <w:p w14:paraId="5BE23DCF" w14:textId="77777777" w:rsidR="003869B6" w:rsidRPr="003869B6" w:rsidRDefault="003869B6" w:rsidP="003869B6">
      <w:pPr>
        <w:spacing w:after="0" w:line="240" w:lineRule="auto"/>
        <w:rPr>
          <w:rFonts w:ascii="Times New Roman" w:eastAsia="Times New Roman" w:hAnsi="Times New Roman" w:cs="Times New Roman"/>
          <w:kern w:val="0"/>
          <w:lang w:eastAsia="en-IN"/>
          <w14:ligatures w14:val="none"/>
        </w:rPr>
      </w:pPr>
      <w:r w:rsidRPr="003869B6">
        <w:rPr>
          <w:rFonts w:ascii="Times New Roman" w:eastAsia="Times New Roman" w:hAnsi="Times New Roman" w:cs="Times New Roman"/>
          <w:kern w:val="0"/>
          <w:lang w:eastAsia="en-IN"/>
          <w14:ligatures w14:val="none"/>
        </w:rPr>
        <w:t>Last Updated: October 6, 2023</w:t>
      </w:r>
    </w:p>
    <w:p w14:paraId="116A1468"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646397DA" wp14:editId="5BC5820D">
                <wp:extent cx="6193155" cy="3924300"/>
                <wp:effectExtent l="0" t="0" r="0" b="0"/>
                <wp:docPr id="1096207535" name="AutoShape 345" descr="Update Records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D7ED54" id="AutoShape 345" o:spid="_x0000_s1026" alt="Update Records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2D9D83F8"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w:t>
      </w:r>
      <w:r w:rsidRPr="003869B6">
        <w:rPr>
          <w:rFonts w:ascii="Lora" w:eastAsia="Times New Roman" w:hAnsi="Lora" w:cs="Times New Roman"/>
          <w:b/>
          <w:bCs/>
          <w:color w:val="2A2A2A"/>
          <w:kern w:val="0"/>
          <w:sz w:val="27"/>
          <w:szCs w:val="27"/>
          <w:lang w:eastAsia="en-IN"/>
          <w14:ligatures w14:val="none"/>
        </w:rPr>
        <w:t>Entity Framework Core</w:t>
      </w:r>
      <w:r w:rsidRPr="003869B6">
        <w:rPr>
          <w:rFonts w:ascii="Lora" w:eastAsia="Times New Roman" w:hAnsi="Lora" w:cs="Times New Roman"/>
          <w:color w:val="2A2A2A"/>
          <w:kern w:val="0"/>
          <w:sz w:val="27"/>
          <w:szCs w:val="27"/>
          <w:lang w:eastAsia="en-IN"/>
          <w14:ligatures w14:val="none"/>
        </w:rPr>
        <w:t> executes UPDATE statement in the database for the entities whose </w:t>
      </w:r>
      <w:proofErr w:type="spellStart"/>
      <w:r w:rsidRPr="003869B6">
        <w:rPr>
          <w:rFonts w:ascii="Lora" w:eastAsia="Times New Roman" w:hAnsi="Lora" w:cs="Times New Roman"/>
          <w:color w:val="2A2A2A"/>
          <w:kern w:val="0"/>
          <w:sz w:val="27"/>
          <w:szCs w:val="27"/>
          <w:shd w:val="clear" w:color="auto" w:fill="D9FCF1"/>
          <w:lang w:eastAsia="en-IN"/>
          <w14:ligatures w14:val="none"/>
        </w:rPr>
        <w:t>EntityState</w:t>
      </w:r>
      <w:proofErr w:type="spellEnd"/>
      <w:r w:rsidRPr="003869B6">
        <w:rPr>
          <w:rFonts w:ascii="Lora" w:eastAsia="Times New Roman" w:hAnsi="Lora" w:cs="Times New Roman"/>
          <w:color w:val="2A2A2A"/>
          <w:kern w:val="0"/>
          <w:sz w:val="27"/>
          <w:szCs w:val="27"/>
          <w:lang w:eastAsia="en-IN"/>
          <w14:ligatures w14:val="none"/>
        </w:rPr>
        <w:t xml:space="preserve"> is Modified. The </w:t>
      </w:r>
      <w:proofErr w:type="spellStart"/>
      <w:r w:rsidRPr="003869B6">
        <w:rPr>
          <w:rFonts w:ascii="Lora" w:eastAsia="Times New Roman" w:hAnsi="Lora" w:cs="Times New Roman"/>
          <w:color w:val="2A2A2A"/>
          <w:kern w:val="0"/>
          <w:sz w:val="27"/>
          <w:szCs w:val="27"/>
          <w:lang w:eastAsia="en-IN"/>
          <w14:ligatures w14:val="none"/>
        </w:rPr>
        <w:t>DbContext’s</w:t>
      </w:r>
      <w:proofErr w:type="spellEnd"/>
      <w:r w:rsidRPr="003869B6">
        <w:rPr>
          <w:rFonts w:ascii="Lora" w:eastAsia="Times New Roman" w:hAnsi="Lora" w:cs="Times New Roman"/>
          <w:color w:val="2A2A2A"/>
          <w:kern w:val="0"/>
          <w:sz w:val="27"/>
          <w:szCs w:val="27"/>
          <w:lang w:eastAsia="en-IN"/>
          <w14:ligatures w14:val="none"/>
        </w:rPr>
        <w:t> </w:t>
      </w:r>
      <w:proofErr w:type="gramStart"/>
      <w:r w:rsidRPr="003869B6">
        <w:rPr>
          <w:rFonts w:ascii="Lora" w:eastAsia="Times New Roman" w:hAnsi="Lora" w:cs="Times New Roman"/>
          <w:color w:val="2A2A2A"/>
          <w:kern w:val="0"/>
          <w:sz w:val="27"/>
          <w:szCs w:val="27"/>
          <w:shd w:val="clear" w:color="auto" w:fill="D9FCF1"/>
          <w:lang w:eastAsia="en-IN"/>
          <w14:ligatures w14:val="none"/>
        </w:rPr>
        <w:t>Update(</w:t>
      </w:r>
      <w:proofErr w:type="gramEnd"/>
      <w:r w:rsidRPr="003869B6">
        <w:rPr>
          <w:rFonts w:ascii="Lora" w:eastAsia="Times New Roman" w:hAnsi="Lora" w:cs="Times New Roman"/>
          <w:color w:val="2A2A2A"/>
          <w:kern w:val="0"/>
          <w:sz w:val="27"/>
          <w:szCs w:val="27"/>
          <w:shd w:val="clear" w:color="auto" w:fill="D9FCF1"/>
          <w:lang w:eastAsia="en-IN"/>
          <w14:ligatures w14:val="none"/>
        </w:rPr>
        <w:t>)</w:t>
      </w:r>
      <w:r w:rsidRPr="003869B6">
        <w:rPr>
          <w:rFonts w:ascii="Lora" w:eastAsia="Times New Roman" w:hAnsi="Lora" w:cs="Times New Roman"/>
          <w:color w:val="2A2A2A"/>
          <w:kern w:val="0"/>
          <w:sz w:val="27"/>
          <w:szCs w:val="27"/>
          <w:lang w:eastAsia="en-IN"/>
          <w14:ligatures w14:val="none"/>
        </w:rPr>
        <w:t xml:space="preserve"> update method is used for performing the </w:t>
      </w:r>
      <w:proofErr w:type="spellStart"/>
      <w:r w:rsidRPr="003869B6">
        <w:rPr>
          <w:rFonts w:ascii="Lora" w:eastAsia="Times New Roman" w:hAnsi="Lora" w:cs="Times New Roman"/>
          <w:color w:val="2A2A2A"/>
          <w:kern w:val="0"/>
          <w:sz w:val="27"/>
          <w:szCs w:val="27"/>
          <w:lang w:eastAsia="en-IN"/>
          <w14:ligatures w14:val="none"/>
        </w:rPr>
        <w:t>updation</w:t>
      </w:r>
      <w:proofErr w:type="spellEnd"/>
      <w:r w:rsidRPr="003869B6">
        <w:rPr>
          <w:rFonts w:ascii="Lora" w:eastAsia="Times New Roman" w:hAnsi="Lora" w:cs="Times New Roman"/>
          <w:color w:val="2A2A2A"/>
          <w:kern w:val="0"/>
          <w:sz w:val="27"/>
          <w:szCs w:val="27"/>
          <w:lang w:eastAsia="en-IN"/>
          <w14:ligatures w14:val="none"/>
        </w:rPr>
        <w:t xml:space="preserve"> of records in the database.</w:t>
      </w:r>
    </w:p>
    <w:p w14:paraId="0EDC7EB0" w14:textId="77777777" w:rsidR="003869B6" w:rsidRPr="003869B6" w:rsidRDefault="003869B6" w:rsidP="003869B6">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3869B6">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431B103A" wp14:editId="004A634E">
                <wp:extent cx="304800" cy="304800"/>
                <wp:effectExtent l="0" t="0" r="0" b="0"/>
                <wp:docPr id="928575919" name="AutoShape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241621" id="AutoShape 3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F4E541" w14:textId="77777777" w:rsidR="003869B6" w:rsidRPr="003869B6" w:rsidRDefault="003869B6" w:rsidP="003869B6">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3869B6">
        <w:rPr>
          <w:rFonts w:ascii="Lora" w:eastAsia="Times New Roman" w:hAnsi="Lora" w:cs="Times New Roman"/>
          <w:color w:val="2A2A2A"/>
          <w:kern w:val="0"/>
          <w:lang w:eastAsia="en-IN"/>
          <w14:ligatures w14:val="none"/>
        </w:rPr>
        <w:t>This tutorial is a part of </w:t>
      </w:r>
      <w:r w:rsidRPr="003869B6">
        <w:rPr>
          <w:rFonts w:ascii="Lora" w:eastAsia="Times New Roman" w:hAnsi="Lora" w:cs="Times New Roman"/>
          <w:b/>
          <w:bCs/>
          <w:color w:val="2A2A2A"/>
          <w:kern w:val="0"/>
          <w:lang w:eastAsia="en-IN"/>
          <w14:ligatures w14:val="none"/>
        </w:rPr>
        <w:t>Entity Framework Core</w:t>
      </w:r>
      <w:r w:rsidRPr="003869B6">
        <w:rPr>
          <w:rFonts w:ascii="Lora" w:eastAsia="Times New Roman" w:hAnsi="Lora" w:cs="Times New Roman"/>
          <w:color w:val="2A2A2A"/>
          <w:kern w:val="0"/>
          <w:lang w:eastAsia="en-IN"/>
          <w14:ligatures w14:val="none"/>
        </w:rPr>
        <w:t> series.</w:t>
      </w:r>
    </w:p>
    <w:p w14:paraId="3D0BB4BF" w14:textId="77777777" w:rsidR="003869B6" w:rsidRPr="003869B6" w:rsidRDefault="003869B6" w:rsidP="003869B6">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3869B6">
        <w:rPr>
          <w:rFonts w:ascii="Lora" w:eastAsia="Times New Roman" w:hAnsi="Lora" w:cs="Times New Roman"/>
          <w:b/>
          <w:bCs/>
          <w:color w:val="2A2A2A"/>
          <w:kern w:val="0"/>
          <w:sz w:val="26"/>
          <w:szCs w:val="26"/>
          <w:lang w:eastAsia="en-IN"/>
          <w14:ligatures w14:val="none"/>
        </w:rPr>
        <w:t>Page Contents</w:t>
      </w:r>
    </w:p>
    <w:p w14:paraId="0521DDD4" w14:textId="77777777" w:rsidR="003869B6" w:rsidRPr="003869B6" w:rsidRDefault="003869B6" w:rsidP="003869B6">
      <w:pPr>
        <w:numPr>
          <w:ilvl w:val="0"/>
          <w:numId w:val="2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35" w:anchor="single" w:history="1">
        <w:r w:rsidRPr="003869B6">
          <w:rPr>
            <w:rFonts w:ascii="Lora" w:eastAsia="Times New Roman" w:hAnsi="Lora" w:cs="Times New Roman"/>
            <w:color w:val="4A4242"/>
            <w:kern w:val="0"/>
            <w:sz w:val="26"/>
            <w:szCs w:val="26"/>
            <w:u w:val="single"/>
            <w:lang w:eastAsia="en-IN"/>
            <w14:ligatures w14:val="none"/>
          </w:rPr>
          <w:t>Update Single Record</w:t>
        </w:r>
      </w:hyperlink>
    </w:p>
    <w:p w14:paraId="7F47CAB4" w14:textId="77777777" w:rsidR="003869B6" w:rsidRPr="003869B6" w:rsidRDefault="003869B6" w:rsidP="003869B6">
      <w:pPr>
        <w:numPr>
          <w:ilvl w:val="0"/>
          <w:numId w:val="2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36" w:anchor="multiple" w:history="1">
        <w:r w:rsidRPr="003869B6">
          <w:rPr>
            <w:rFonts w:ascii="Lora" w:eastAsia="Times New Roman" w:hAnsi="Lora" w:cs="Times New Roman"/>
            <w:color w:val="4A4242"/>
            <w:kern w:val="0"/>
            <w:sz w:val="26"/>
            <w:szCs w:val="26"/>
            <w:u w:val="single"/>
            <w:lang w:eastAsia="en-IN"/>
            <w14:ligatures w14:val="none"/>
          </w:rPr>
          <w:t>Update Multiple Records</w:t>
        </w:r>
      </w:hyperlink>
    </w:p>
    <w:p w14:paraId="0038608B" w14:textId="77777777" w:rsidR="003869B6" w:rsidRPr="003869B6" w:rsidRDefault="003869B6" w:rsidP="003869B6">
      <w:pPr>
        <w:numPr>
          <w:ilvl w:val="0"/>
          <w:numId w:val="2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37" w:anchor="related" w:history="1">
        <w:r w:rsidRPr="003869B6">
          <w:rPr>
            <w:rFonts w:ascii="Lora" w:eastAsia="Times New Roman" w:hAnsi="Lora" w:cs="Times New Roman"/>
            <w:color w:val="4A4242"/>
            <w:kern w:val="0"/>
            <w:sz w:val="26"/>
            <w:szCs w:val="26"/>
            <w:u w:val="single"/>
            <w:lang w:eastAsia="en-IN"/>
            <w14:ligatures w14:val="none"/>
          </w:rPr>
          <w:t>Update Related Records</w:t>
        </w:r>
      </w:hyperlink>
    </w:p>
    <w:p w14:paraId="0DDC5F6F" w14:textId="77777777" w:rsidR="003869B6" w:rsidRPr="003869B6" w:rsidRDefault="003869B6" w:rsidP="003869B6">
      <w:pPr>
        <w:numPr>
          <w:ilvl w:val="0"/>
          <w:numId w:val="2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38" w:anchor="crud" w:history="1">
        <w:r w:rsidRPr="003869B6">
          <w:rPr>
            <w:rFonts w:ascii="Lora" w:eastAsia="Times New Roman" w:hAnsi="Lora" w:cs="Times New Roman"/>
            <w:color w:val="4A4242"/>
            <w:kern w:val="0"/>
            <w:sz w:val="26"/>
            <w:szCs w:val="26"/>
            <w:u w:val="single"/>
            <w:lang w:eastAsia="en-IN"/>
            <w14:ligatures w14:val="none"/>
          </w:rPr>
          <w:t>Entity Framework Core CRUD Operations – UPDATE RECORDS</w:t>
        </w:r>
      </w:hyperlink>
    </w:p>
    <w:p w14:paraId="5A45DBDF" w14:textId="77777777" w:rsidR="003869B6" w:rsidRPr="003869B6" w:rsidRDefault="003869B6" w:rsidP="003869B6">
      <w:pPr>
        <w:numPr>
          <w:ilvl w:val="0"/>
          <w:numId w:val="28"/>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39" w:anchor="download" w:history="1">
        <w:r w:rsidRPr="003869B6">
          <w:rPr>
            <w:rFonts w:ascii="Lora" w:eastAsia="Times New Roman" w:hAnsi="Lora" w:cs="Times New Roman"/>
            <w:color w:val="4A4242"/>
            <w:kern w:val="0"/>
            <w:sz w:val="26"/>
            <w:szCs w:val="26"/>
            <w:u w:val="single"/>
            <w:lang w:eastAsia="en-IN"/>
            <w14:ligatures w14:val="none"/>
          </w:rPr>
          <w:t>Download Source Codes</w:t>
        </w:r>
      </w:hyperlink>
    </w:p>
    <w:p w14:paraId="4510EB36"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Update Single Record</w:t>
      </w:r>
    </w:p>
    <w:p w14:paraId="351C439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Consider the below code where we are updating the </w:t>
      </w:r>
      <w:r w:rsidRPr="003869B6">
        <w:rPr>
          <w:rFonts w:ascii="Lora" w:eastAsia="Times New Roman" w:hAnsi="Lora" w:cs="Times New Roman"/>
          <w:color w:val="2A2A2A"/>
          <w:kern w:val="0"/>
          <w:sz w:val="27"/>
          <w:szCs w:val="27"/>
          <w:shd w:val="clear" w:color="auto" w:fill="D9FCF1"/>
          <w:lang w:eastAsia="en-IN"/>
          <w14:ligatures w14:val="none"/>
        </w:rPr>
        <w:t>Department name</w:t>
      </w:r>
      <w:r w:rsidRPr="003869B6">
        <w:rPr>
          <w:rFonts w:ascii="Lora" w:eastAsia="Times New Roman" w:hAnsi="Lora" w:cs="Times New Roman"/>
          <w:color w:val="2A2A2A"/>
          <w:kern w:val="0"/>
          <w:sz w:val="27"/>
          <w:szCs w:val="27"/>
          <w:lang w:eastAsia="en-IN"/>
          <w14:ligatures w14:val="none"/>
        </w:rPr>
        <w:t> of the department with Id number </w:t>
      </w:r>
      <w:r w:rsidRPr="003869B6">
        <w:rPr>
          <w:rFonts w:ascii="Lora" w:eastAsia="Times New Roman" w:hAnsi="Lora" w:cs="Times New Roman"/>
          <w:color w:val="2A2A2A"/>
          <w:kern w:val="0"/>
          <w:sz w:val="27"/>
          <w:szCs w:val="27"/>
          <w:u w:val="single"/>
          <w:lang w:eastAsia="en-IN"/>
          <w14:ligatures w14:val="none"/>
        </w:rPr>
        <w:t>1</w:t>
      </w:r>
      <w:r w:rsidRPr="003869B6">
        <w:rPr>
          <w:rFonts w:ascii="Lora" w:eastAsia="Times New Roman" w:hAnsi="Lora" w:cs="Times New Roman"/>
          <w:color w:val="2A2A2A"/>
          <w:kern w:val="0"/>
          <w:sz w:val="27"/>
          <w:szCs w:val="27"/>
          <w:lang w:eastAsia="en-IN"/>
          <w14:ligatures w14:val="none"/>
        </w:rPr>
        <w:t xml:space="preserve">. We are updating </w:t>
      </w:r>
      <w:proofErr w:type="spellStart"/>
      <w:proofErr w:type="gramStart"/>
      <w:r w:rsidRPr="003869B6">
        <w:rPr>
          <w:rFonts w:ascii="Lora" w:eastAsia="Times New Roman" w:hAnsi="Lora" w:cs="Times New Roman"/>
          <w:color w:val="2A2A2A"/>
          <w:kern w:val="0"/>
          <w:sz w:val="27"/>
          <w:szCs w:val="27"/>
          <w:lang w:eastAsia="en-IN"/>
          <w14:ligatures w14:val="none"/>
        </w:rPr>
        <w:t>it’s</w:t>
      </w:r>
      <w:proofErr w:type="spellEnd"/>
      <w:proofErr w:type="gramEnd"/>
      <w:r w:rsidRPr="003869B6">
        <w:rPr>
          <w:rFonts w:ascii="Lora" w:eastAsia="Times New Roman" w:hAnsi="Lora" w:cs="Times New Roman"/>
          <w:color w:val="2A2A2A"/>
          <w:kern w:val="0"/>
          <w:sz w:val="27"/>
          <w:szCs w:val="27"/>
          <w:lang w:eastAsia="en-IN"/>
          <w14:ligatures w14:val="none"/>
        </w:rPr>
        <w:t xml:space="preserve"> name to </w:t>
      </w:r>
      <w:r w:rsidRPr="003869B6">
        <w:rPr>
          <w:rFonts w:ascii="Lora" w:eastAsia="Times New Roman" w:hAnsi="Lora" w:cs="Times New Roman"/>
          <w:color w:val="2A2A2A"/>
          <w:kern w:val="0"/>
          <w:sz w:val="27"/>
          <w:szCs w:val="27"/>
          <w:shd w:val="clear" w:color="auto" w:fill="D9FCF1"/>
          <w:lang w:eastAsia="en-IN"/>
          <w14:ligatures w14:val="none"/>
        </w:rPr>
        <w:t>Designing</w:t>
      </w:r>
      <w:r w:rsidRPr="003869B6">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150E5BE7" w14:textId="77777777" w:rsidTr="003869B6">
        <w:tc>
          <w:tcPr>
            <w:tcW w:w="6" w:type="dxa"/>
            <w:tcBorders>
              <w:top w:val="nil"/>
              <w:left w:val="nil"/>
              <w:bottom w:val="nil"/>
              <w:right w:val="nil"/>
            </w:tcBorders>
            <w:vAlign w:val="bottom"/>
            <w:hideMark/>
          </w:tcPr>
          <w:p w14:paraId="1859006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971F48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13BF530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DE05D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1379696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33CDD91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7B0EB33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7DFEB0C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ED0B41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179A6CB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Id = 1,</w:t>
            </w:r>
          </w:p>
          <w:p w14:paraId="1A497A7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"Designing"</w:t>
            </w:r>
          </w:p>
          <w:p w14:paraId="0FEB830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90EFAB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2EB5F1E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62E861BE"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EF Core </w:t>
      </w:r>
      <w:proofErr w:type="gramStart"/>
      <w:r w:rsidRPr="003869B6">
        <w:rPr>
          <w:rFonts w:ascii="Lora" w:eastAsia="Times New Roman" w:hAnsi="Lora" w:cs="Times New Roman"/>
          <w:color w:val="2A2A2A"/>
          <w:kern w:val="0"/>
          <w:sz w:val="27"/>
          <w:szCs w:val="27"/>
          <w:lang w:eastAsia="en-IN"/>
          <w14:ligatures w14:val="none"/>
        </w:rPr>
        <w:t>is able to</w:t>
      </w:r>
      <w:proofErr w:type="gramEnd"/>
      <w:r w:rsidRPr="003869B6">
        <w:rPr>
          <w:rFonts w:ascii="Lora" w:eastAsia="Times New Roman" w:hAnsi="Lora" w:cs="Times New Roman"/>
          <w:color w:val="2A2A2A"/>
          <w:kern w:val="0"/>
          <w:sz w:val="27"/>
          <w:szCs w:val="27"/>
          <w:lang w:eastAsia="en-IN"/>
          <w14:ligatures w14:val="none"/>
        </w:rPr>
        <w:t xml:space="preserve"> perform the update here is because we have given Id key value (which is ‘1’ in this case) for the department entity through which tracking of the entity is done.</w:t>
      </w:r>
    </w:p>
    <w:p w14:paraId="07FA920A"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40D05FD5" wp14:editId="14F94693">
            <wp:extent cx="135255" cy="135255"/>
            <wp:effectExtent l="0" t="0" r="0" b="0"/>
            <wp:docPr id="347" name="Picture 128"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2C13F35" w14:textId="77777777" w:rsidR="003869B6" w:rsidRPr="003869B6" w:rsidRDefault="003869B6" w:rsidP="003869B6">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3869B6">
        <w:rPr>
          <w:rFonts w:ascii="Lora" w:eastAsia="Times New Roman" w:hAnsi="Lora" w:cs="Times New Roman"/>
          <w:color w:val="0288D1"/>
          <w:kern w:val="0"/>
          <w:sz w:val="27"/>
          <w:szCs w:val="27"/>
          <w:lang w:eastAsia="en-IN"/>
          <w14:ligatures w14:val="none"/>
        </w:rPr>
        <w:t>Related to this tutorial: </w:t>
      </w:r>
      <w:hyperlink r:id="rId140" w:history="1">
        <w:r w:rsidRPr="003869B6">
          <w:rPr>
            <w:rFonts w:ascii="Lora" w:eastAsia="Times New Roman" w:hAnsi="Lora" w:cs="Times New Roman"/>
            <w:color w:val="C72730"/>
            <w:kern w:val="0"/>
            <w:sz w:val="27"/>
            <w:szCs w:val="27"/>
            <w:u w:val="single"/>
            <w:lang w:eastAsia="en-IN"/>
            <w14:ligatures w14:val="none"/>
          </w:rPr>
          <w:t>Update Records using ADO.NET in ASP.NET Core Application</w:t>
        </w:r>
      </w:hyperlink>
    </w:p>
    <w:p w14:paraId="3AA2A939"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 xml:space="preserve">Case when </w:t>
      </w:r>
      <w:proofErr w:type="gramStart"/>
      <w:r w:rsidRPr="003869B6">
        <w:rPr>
          <w:rFonts w:ascii="Lora" w:eastAsia="Times New Roman" w:hAnsi="Lora" w:cs="Times New Roman"/>
          <w:color w:val="FFFFFF"/>
          <w:kern w:val="0"/>
          <w:sz w:val="27"/>
          <w:szCs w:val="27"/>
          <w:lang w:eastAsia="en-IN"/>
          <w14:ligatures w14:val="none"/>
        </w:rPr>
        <w:t>the .Update</w:t>
      </w:r>
      <w:proofErr w:type="gramEnd"/>
      <w:r w:rsidRPr="003869B6">
        <w:rPr>
          <w:rFonts w:ascii="Lora" w:eastAsia="Times New Roman" w:hAnsi="Lora" w:cs="Times New Roman"/>
          <w:color w:val="FFFFFF"/>
          <w:kern w:val="0"/>
          <w:sz w:val="27"/>
          <w:szCs w:val="27"/>
          <w:lang w:eastAsia="en-IN"/>
          <w14:ligatures w14:val="none"/>
        </w:rPr>
        <w:t>() will Insert a new record</w:t>
      </w:r>
    </w:p>
    <w:p w14:paraId="0D42C8C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If there is </w:t>
      </w:r>
      <w:r w:rsidRPr="003869B6">
        <w:rPr>
          <w:rFonts w:ascii="Lora" w:eastAsia="Times New Roman" w:hAnsi="Lora" w:cs="Times New Roman"/>
          <w:color w:val="2A2A2A"/>
          <w:kern w:val="0"/>
          <w:sz w:val="27"/>
          <w:szCs w:val="27"/>
          <w:shd w:val="clear" w:color="auto" w:fill="D9FCF1"/>
          <w:lang w:eastAsia="en-IN"/>
          <w14:ligatures w14:val="none"/>
        </w:rPr>
        <w:t xml:space="preserve">no valid key </w:t>
      </w:r>
      <w:proofErr w:type="gramStart"/>
      <w:r w:rsidRPr="003869B6">
        <w:rPr>
          <w:rFonts w:ascii="Lora" w:eastAsia="Times New Roman" w:hAnsi="Lora" w:cs="Times New Roman"/>
          <w:color w:val="2A2A2A"/>
          <w:kern w:val="0"/>
          <w:sz w:val="27"/>
          <w:szCs w:val="27"/>
          <w:shd w:val="clear" w:color="auto" w:fill="D9FCF1"/>
          <w:lang w:eastAsia="en-IN"/>
          <w14:ligatures w14:val="none"/>
        </w:rPr>
        <w:t>value</w:t>
      </w:r>
      <w:proofErr w:type="gramEnd"/>
      <w:r w:rsidRPr="003869B6">
        <w:rPr>
          <w:rFonts w:ascii="Lora" w:eastAsia="Times New Roman" w:hAnsi="Lora" w:cs="Times New Roman"/>
          <w:color w:val="2A2A2A"/>
          <w:kern w:val="0"/>
          <w:sz w:val="27"/>
          <w:szCs w:val="27"/>
          <w:lang w:eastAsia="en-IN"/>
          <w14:ligatures w14:val="none"/>
        </w:rPr>
        <w:t xml:space="preserve"> then EF core will </w:t>
      </w:r>
      <w:proofErr w:type="spellStart"/>
      <w:r w:rsidRPr="003869B6">
        <w:rPr>
          <w:rFonts w:ascii="Lora" w:eastAsia="Times New Roman" w:hAnsi="Lora" w:cs="Times New Roman"/>
          <w:color w:val="2A2A2A"/>
          <w:kern w:val="0"/>
          <w:sz w:val="27"/>
          <w:szCs w:val="27"/>
          <w:lang w:eastAsia="en-IN"/>
          <w14:ligatures w14:val="none"/>
        </w:rPr>
        <w:t>will</w:t>
      </w:r>
      <w:proofErr w:type="spellEnd"/>
      <w:r w:rsidRPr="003869B6">
        <w:rPr>
          <w:rFonts w:ascii="Lora" w:eastAsia="Times New Roman" w:hAnsi="Lora" w:cs="Times New Roman"/>
          <w:color w:val="2A2A2A"/>
          <w:kern w:val="0"/>
          <w:sz w:val="27"/>
          <w:szCs w:val="27"/>
          <w:lang w:eastAsia="en-IN"/>
          <w14:ligatures w14:val="none"/>
        </w:rPr>
        <w:t xml:space="preserve"> consider it a new entity and perform the </w:t>
      </w:r>
      <w:r w:rsidRPr="003869B6">
        <w:rPr>
          <w:rFonts w:ascii="Lora" w:eastAsia="Times New Roman" w:hAnsi="Lora" w:cs="Times New Roman"/>
          <w:color w:val="2A2A2A"/>
          <w:kern w:val="0"/>
          <w:sz w:val="27"/>
          <w:szCs w:val="27"/>
          <w:u w:val="single"/>
          <w:lang w:eastAsia="en-IN"/>
          <w14:ligatures w14:val="none"/>
        </w:rPr>
        <w:t>Insert operation</w:t>
      </w:r>
      <w:r w:rsidRPr="003869B6">
        <w:rPr>
          <w:rFonts w:ascii="Lora" w:eastAsia="Times New Roman" w:hAnsi="Lora" w:cs="Times New Roman"/>
          <w:color w:val="2A2A2A"/>
          <w:kern w:val="0"/>
          <w:sz w:val="27"/>
          <w:szCs w:val="27"/>
          <w:lang w:eastAsia="en-IN"/>
          <w14:ligatures w14:val="none"/>
        </w:rPr>
        <w:t> on the database.</w:t>
      </w:r>
    </w:p>
    <w:tbl>
      <w:tblPr>
        <w:tblW w:w="14667" w:type="dxa"/>
        <w:tblCellMar>
          <w:left w:w="0" w:type="dxa"/>
          <w:right w:w="0" w:type="dxa"/>
        </w:tblCellMar>
        <w:tblLook w:val="04A0" w:firstRow="1" w:lastRow="0" w:firstColumn="1" w:lastColumn="0" w:noHBand="0" w:noVBand="1"/>
      </w:tblPr>
      <w:tblGrid>
        <w:gridCol w:w="136"/>
        <w:gridCol w:w="14531"/>
      </w:tblGrid>
      <w:tr w:rsidR="003869B6" w:rsidRPr="003869B6" w14:paraId="40312937" w14:textId="77777777" w:rsidTr="003869B6">
        <w:tc>
          <w:tcPr>
            <w:tcW w:w="6" w:type="dxa"/>
            <w:tcBorders>
              <w:top w:val="nil"/>
              <w:left w:val="nil"/>
              <w:bottom w:val="nil"/>
              <w:right w:val="nil"/>
            </w:tcBorders>
            <w:vAlign w:val="bottom"/>
            <w:hideMark/>
          </w:tcPr>
          <w:p w14:paraId="561E12D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5AC504E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5359694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829C44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55CBE8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3206F56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00028A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3124AB7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6D3E14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9765F3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"Research"</w:t>
            </w:r>
          </w:p>
          <w:p w14:paraId="7D2EEB6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0C0A0AB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849D3C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434EC6E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3906FDA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Here </w:t>
      </w:r>
      <w:proofErr w:type="gramStart"/>
      <w:r w:rsidRPr="003869B6">
        <w:rPr>
          <w:rFonts w:ascii="Lora" w:eastAsia="Times New Roman" w:hAnsi="Lora" w:cs="Times New Roman"/>
          <w:color w:val="2A2A2A"/>
          <w:kern w:val="0"/>
          <w:sz w:val="27"/>
          <w:szCs w:val="27"/>
          <w:lang w:eastAsia="en-IN"/>
          <w14:ligatures w14:val="none"/>
        </w:rPr>
        <w:t>the </w:t>
      </w:r>
      <w:r w:rsidRPr="003869B6">
        <w:rPr>
          <w:rFonts w:ascii="Courier New" w:eastAsia="Times New Roman" w:hAnsi="Courier New" w:cs="Courier New"/>
          <w:color w:val="333333"/>
          <w:kern w:val="0"/>
          <w:sz w:val="23"/>
          <w:szCs w:val="23"/>
          <w:shd w:val="clear" w:color="auto" w:fill="F1F1F1"/>
          <w:lang w:eastAsia="en-IN"/>
          <w14:ligatures w14:val="none"/>
        </w:rPr>
        <w:t>.Update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will insert a new </w:t>
      </w:r>
      <w:r w:rsidRPr="003869B6">
        <w:rPr>
          <w:rFonts w:ascii="Lora" w:eastAsia="Times New Roman" w:hAnsi="Lora" w:cs="Times New Roman"/>
          <w:color w:val="2A2A2A"/>
          <w:kern w:val="0"/>
          <w:sz w:val="27"/>
          <w:szCs w:val="27"/>
          <w:shd w:val="clear" w:color="auto" w:fill="D9FCF1"/>
          <w:lang w:eastAsia="en-IN"/>
          <w14:ligatures w14:val="none"/>
        </w:rPr>
        <w:t>Research</w:t>
      </w:r>
      <w:r w:rsidRPr="003869B6">
        <w:rPr>
          <w:rFonts w:ascii="Lora" w:eastAsia="Times New Roman" w:hAnsi="Lora" w:cs="Times New Roman"/>
          <w:color w:val="2A2A2A"/>
          <w:kern w:val="0"/>
          <w:sz w:val="27"/>
          <w:szCs w:val="27"/>
          <w:lang w:eastAsia="en-IN"/>
          <w14:ligatures w14:val="none"/>
        </w:rPr>
        <w:t> record on the Department table.</w:t>
      </w:r>
    </w:p>
    <w:p w14:paraId="5C3D7489"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3A152F3F" wp14:editId="59C2666B">
                <wp:extent cx="304800" cy="304800"/>
                <wp:effectExtent l="0" t="0" r="0" b="0"/>
                <wp:docPr id="423527397" name="AutoShape 348" descr="entity framework core update rec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0C4BB1" id="AutoShape 348" o:spid="_x0000_s1026" alt="entity framework core update record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ACA48E"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Update Multiple Records</w:t>
      </w:r>
    </w:p>
    <w:p w14:paraId="4631ADEF" w14:textId="77777777" w:rsidR="003869B6" w:rsidRPr="003869B6" w:rsidRDefault="003869B6" w:rsidP="003869B6">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The </w:t>
      </w:r>
      <w:proofErr w:type="spellStart"/>
      <w:proofErr w:type="gramStart"/>
      <w:r w:rsidRPr="003869B6">
        <w:rPr>
          <w:rFonts w:ascii="Courier New" w:eastAsia="Times New Roman" w:hAnsi="Courier New" w:cs="Courier New"/>
          <w:color w:val="333333"/>
          <w:kern w:val="0"/>
          <w:sz w:val="23"/>
          <w:szCs w:val="23"/>
          <w:shd w:val="clear" w:color="auto" w:fill="F1F1F1"/>
          <w:lang w:eastAsia="en-IN"/>
          <w14:ligatures w14:val="none"/>
        </w:rPr>
        <w:t>UpdateRange</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 is used to </w:t>
      </w:r>
      <w:r w:rsidRPr="003869B6">
        <w:rPr>
          <w:rFonts w:ascii="Lora" w:eastAsia="Times New Roman" w:hAnsi="Lora" w:cs="Times New Roman"/>
          <w:b/>
          <w:bCs/>
          <w:color w:val="2A2A2A"/>
          <w:kern w:val="0"/>
          <w:sz w:val="27"/>
          <w:szCs w:val="27"/>
          <w:lang w:eastAsia="en-IN"/>
          <w14:ligatures w14:val="none"/>
        </w:rPr>
        <w:t>Update Multiple Records</w:t>
      </w:r>
      <w:r w:rsidRPr="003869B6">
        <w:rPr>
          <w:rFonts w:ascii="Lora" w:eastAsia="Times New Roman" w:hAnsi="Lora" w:cs="Times New Roman"/>
          <w:color w:val="2A2A2A"/>
          <w:kern w:val="0"/>
          <w:sz w:val="27"/>
          <w:szCs w:val="27"/>
          <w:lang w:eastAsia="en-IN"/>
          <w14:ligatures w14:val="none"/>
        </w:rPr>
        <w:t> at the same time. Consider the below code where we are </w:t>
      </w:r>
      <w:r w:rsidRPr="003869B6">
        <w:rPr>
          <w:rFonts w:ascii="Lora" w:eastAsia="Times New Roman" w:hAnsi="Lora" w:cs="Times New Roman"/>
          <w:color w:val="2A2A2A"/>
          <w:kern w:val="0"/>
          <w:sz w:val="27"/>
          <w:szCs w:val="27"/>
          <w:u w:val="single"/>
          <w:lang w:eastAsia="en-IN"/>
          <w14:ligatures w14:val="none"/>
        </w:rPr>
        <w:t>updating 3 Department records</w:t>
      </w:r>
      <w:r w:rsidRPr="003869B6">
        <w:rPr>
          <w:rFonts w:ascii="Lora" w:eastAsia="Times New Roman" w:hAnsi="Lora" w:cs="Times New Roman"/>
          <w:color w:val="2A2A2A"/>
          <w:kern w:val="0"/>
          <w:sz w:val="27"/>
          <w:szCs w:val="27"/>
          <w:lang w:eastAsia="en-IN"/>
          <w14:ligatures w14:val="none"/>
        </w:rPr>
        <w:t> at the same time.</w:t>
      </w:r>
    </w:p>
    <w:p w14:paraId="7AEA7533"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11DFEB3E" wp14:editId="5650713B">
            <wp:extent cx="135255" cy="135255"/>
            <wp:effectExtent l="0" t="0" r="0" b="0"/>
            <wp:docPr id="349" name="Picture 12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2CF1E1EF" w14:textId="77777777" w:rsidTr="003869B6">
        <w:tc>
          <w:tcPr>
            <w:tcW w:w="6" w:type="dxa"/>
            <w:tcBorders>
              <w:top w:val="nil"/>
              <w:left w:val="nil"/>
              <w:bottom w:val="nil"/>
              <w:right w:val="nil"/>
            </w:tcBorders>
            <w:vAlign w:val="bottom"/>
            <w:hideMark/>
          </w:tcPr>
          <w:p w14:paraId="0F9F1B6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1</w:t>
            </w:r>
          </w:p>
          <w:p w14:paraId="65EA9A8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743706A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7E073E2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76E890B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5304DD5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7CAC9EE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055A1D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6D29A57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71BD9F6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1298C58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09DE8BD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39A64DC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3C02B35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4EA8027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1E72E5C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38E68BC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F8DA59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781575B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6A5165E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4FBF8EA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02D0BC4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CD3528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dept1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210AB2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0482DFE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Id = 1,</w:t>
            </w:r>
          </w:p>
          <w:p w14:paraId="2BD511D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"New Designing"</w:t>
            </w:r>
          </w:p>
          <w:p w14:paraId="2819316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98A0CC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018CA2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dept2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2109CF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262F61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Id = 2,</w:t>
            </w:r>
          </w:p>
          <w:p w14:paraId="3986BC7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"New Research"</w:t>
            </w:r>
          </w:p>
          <w:p w14:paraId="00F8633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402195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F9387A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dept3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9C7336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A0C09C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Id = 3,</w:t>
            </w:r>
          </w:p>
          <w:p w14:paraId="7AE0E25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"New HR"</w:t>
            </w:r>
          </w:p>
          <w:p w14:paraId="205776B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67278B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333333"/>
                <w:kern w:val="0"/>
                <w:sz w:val="26"/>
                <w:szCs w:val="26"/>
                <w:lang w:eastAsia="en-IN"/>
                <w14:ligatures w14:val="none"/>
              </w:rPr>
              <w:t> </w:t>
            </w:r>
          </w:p>
          <w:p w14:paraId="008CDDD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List&lt;Department&gt;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modifiedDept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List&lt;Department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 dept1, dept2, dept3 };</w:t>
            </w:r>
          </w:p>
          <w:p w14:paraId="37275C2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C06C58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context.UpdateRange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modifiedDept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AD4489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6756B2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6714B7C0" wp14:editId="20DA405B">
                <wp:extent cx="304800" cy="304800"/>
                <wp:effectExtent l="0" t="0" r="0" b="0"/>
                <wp:docPr id="1299993702" name="AutoShape 350" descr="entity framework core update multiple rec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57AAC" id="AutoShape 350" o:spid="_x0000_s1026" alt="entity framework core update multiple record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9DD059" w14:textId="77777777" w:rsidR="003869B6" w:rsidRPr="003869B6" w:rsidRDefault="003869B6" w:rsidP="003869B6">
      <w:pPr>
        <w:shd w:val="clear" w:color="auto" w:fill="EEEEEE"/>
        <w:spacing w:after="150" w:line="240" w:lineRule="auto"/>
        <w:rPr>
          <w:rFonts w:ascii="Lora" w:eastAsia="Times New Roman" w:hAnsi="Lora" w:cs="Times New Roman"/>
          <w:i/>
          <w:iCs/>
          <w:color w:val="2A2A2A"/>
          <w:kern w:val="0"/>
          <w:sz w:val="27"/>
          <w:szCs w:val="27"/>
          <w:lang w:eastAsia="en-IN"/>
          <w14:ligatures w14:val="none"/>
        </w:rPr>
      </w:pPr>
      <w:r w:rsidRPr="003869B6">
        <w:rPr>
          <w:rFonts w:ascii="Lora" w:eastAsia="Times New Roman" w:hAnsi="Lora" w:cs="Times New Roman"/>
          <w:i/>
          <w:iCs/>
          <w:color w:val="2A2A2A"/>
          <w:kern w:val="0"/>
          <w:sz w:val="27"/>
          <w:szCs w:val="27"/>
          <w:lang w:eastAsia="en-IN"/>
          <w14:ligatures w14:val="none"/>
        </w:rPr>
        <w:t>I have covered very advanced model binding in my article called </w:t>
      </w:r>
      <w:hyperlink r:id="rId141" w:history="1">
        <w:r w:rsidRPr="003869B6">
          <w:rPr>
            <w:rFonts w:ascii="Lora" w:eastAsia="Times New Roman" w:hAnsi="Lora" w:cs="Times New Roman"/>
            <w:i/>
            <w:iCs/>
            <w:color w:val="C72730"/>
            <w:kern w:val="0"/>
            <w:sz w:val="27"/>
            <w:szCs w:val="27"/>
            <w:u w:val="single"/>
            <w:lang w:eastAsia="en-IN"/>
            <w14:ligatures w14:val="none"/>
          </w:rPr>
          <w:t>Advanced Model Binding Concepts in ASP.NET Core</w:t>
        </w:r>
      </w:hyperlink>
    </w:p>
    <w:p w14:paraId="4E4EE436"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FE3A358" wp14:editId="0AFE6155">
            <wp:extent cx="135255" cy="135255"/>
            <wp:effectExtent l="0" t="0" r="0" b="0"/>
            <wp:docPr id="351" name="Picture 12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395CB73"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Update Related Records</w:t>
      </w:r>
    </w:p>
    <w:p w14:paraId="64AAE0D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Entity Framework Core can also be used to Update Related Records. See the below code which updates the Employee and Department at the same time. The </w:t>
      </w:r>
      <w:r w:rsidRPr="003869B6">
        <w:rPr>
          <w:rFonts w:ascii="Lora" w:eastAsia="Times New Roman" w:hAnsi="Lora" w:cs="Times New Roman"/>
          <w:color w:val="2A2A2A"/>
          <w:kern w:val="0"/>
          <w:sz w:val="27"/>
          <w:szCs w:val="27"/>
          <w:u w:val="single"/>
          <w:lang w:eastAsia="en-IN"/>
          <w14:ligatures w14:val="none"/>
        </w:rPr>
        <w:t>Department name</w:t>
      </w:r>
      <w:r w:rsidRPr="003869B6">
        <w:rPr>
          <w:rFonts w:ascii="Lora" w:eastAsia="Times New Roman" w:hAnsi="Lora" w:cs="Times New Roman"/>
          <w:color w:val="2A2A2A"/>
          <w:kern w:val="0"/>
          <w:sz w:val="27"/>
          <w:szCs w:val="27"/>
          <w:lang w:eastAsia="en-IN"/>
          <w14:ligatures w14:val="none"/>
        </w:rPr>
        <w:t> is updated to ‘Admin_1’. This Department is the related record for the Employee Entity.</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4FC72F1E" w14:textId="77777777" w:rsidTr="003869B6">
        <w:tc>
          <w:tcPr>
            <w:tcW w:w="6" w:type="dxa"/>
            <w:tcBorders>
              <w:top w:val="nil"/>
              <w:left w:val="nil"/>
              <w:bottom w:val="nil"/>
              <w:right w:val="nil"/>
            </w:tcBorders>
            <w:vAlign w:val="bottom"/>
            <w:hideMark/>
          </w:tcPr>
          <w:p w14:paraId="0A800DF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6DA58F1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36FE3B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768096E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3E2A4C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77D4EEE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3EDD8AC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5421C82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2F07CA5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58EB685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10</w:t>
            </w:r>
          </w:p>
          <w:p w14:paraId="5A0DC20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5CD9F8E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312FD9F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13C9BD3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3D6C8A5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080447F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74A453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74F4C4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82E9AE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Id = 5,</w:t>
            </w:r>
          </w:p>
          <w:p w14:paraId="5EF8AE6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"Admin_1"</w:t>
            </w:r>
          </w:p>
          <w:p w14:paraId="0548CC7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54D8B98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952A17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12097D9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1123F38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Id = 1,</w:t>
            </w:r>
          </w:p>
          <w:p w14:paraId="2B417A0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Name = </w:t>
            </w:r>
            <w:r w:rsidRPr="003869B6">
              <w:rPr>
                <w:rFonts w:ascii="Consolas" w:eastAsia="Times New Roman" w:hAnsi="Consolas" w:cs="Courier New"/>
                <w:color w:val="0000FF"/>
                <w:kern w:val="0"/>
                <w:sz w:val="26"/>
                <w:szCs w:val="26"/>
                <w:bdr w:val="none" w:sz="0" w:space="0" w:color="auto" w:frame="1"/>
                <w:lang w:eastAsia="en-IN"/>
                <w14:ligatures w14:val="none"/>
              </w:rPr>
              <w:t>"Matt_1"</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9F4049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Designation = </w:t>
            </w:r>
            <w:r w:rsidRPr="003869B6">
              <w:rPr>
                <w:rFonts w:ascii="Consolas" w:eastAsia="Times New Roman" w:hAnsi="Consolas" w:cs="Courier New"/>
                <w:color w:val="0000FF"/>
                <w:kern w:val="0"/>
                <w:sz w:val="26"/>
                <w:szCs w:val="26"/>
                <w:bdr w:val="none" w:sz="0" w:space="0" w:color="auto" w:frame="1"/>
                <w:lang w:eastAsia="en-IN"/>
                <w14:ligatures w14:val="none"/>
              </w:rPr>
              <w:t>"Head_1"</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15FD8D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Department = dept</w:t>
            </w:r>
          </w:p>
          <w:p w14:paraId="050F53E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8119E3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6EF04F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w:t>
            </w:r>
          </w:p>
          <w:p w14:paraId="6A9E239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276769A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When this code executes the employee id 1 gets his info changed to:</w:t>
      </w:r>
    </w:p>
    <w:p w14:paraId="454C86F4" w14:textId="77777777" w:rsidR="003869B6" w:rsidRPr="003869B6" w:rsidRDefault="003869B6" w:rsidP="003869B6">
      <w:pPr>
        <w:numPr>
          <w:ilvl w:val="0"/>
          <w:numId w:val="2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1. Name is changed to “Matt_1”.</w:t>
      </w:r>
    </w:p>
    <w:p w14:paraId="23E21855" w14:textId="77777777" w:rsidR="003869B6" w:rsidRPr="003869B6" w:rsidRDefault="003869B6" w:rsidP="003869B6">
      <w:pPr>
        <w:numPr>
          <w:ilvl w:val="0"/>
          <w:numId w:val="29"/>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2. Designation is changed to “Head_1”.</w:t>
      </w:r>
    </w:p>
    <w:p w14:paraId="33CC389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related department also gets changed. This Employee Department name gets changed to “Admin_1”.</w:t>
      </w:r>
    </w:p>
    <w:p w14:paraId="3CA4C0AB" w14:textId="77777777" w:rsidR="003869B6" w:rsidRPr="003869B6" w:rsidRDefault="003869B6" w:rsidP="003869B6">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3869B6">
        <w:rPr>
          <w:rFonts w:ascii="Lora" w:eastAsia="Times New Roman" w:hAnsi="Lora" w:cs="Times New Roman"/>
          <w:color w:val="2A2A2A"/>
          <w:kern w:val="0"/>
          <w:sz w:val="33"/>
          <w:szCs w:val="33"/>
          <w:lang w:eastAsia="en-IN"/>
          <w14:ligatures w14:val="none"/>
        </w:rPr>
        <w:t>Entity Framework Core CRUD Operations – UPDATE RECORDS</w:t>
      </w:r>
    </w:p>
    <w:p w14:paraId="17802D9A" w14:textId="77777777" w:rsidR="003869B6" w:rsidRPr="003869B6" w:rsidRDefault="003869B6" w:rsidP="003869B6">
      <w:pPr>
        <w:shd w:val="clear" w:color="auto" w:fill="FFFFFF"/>
        <w:spacing w:after="0" w:line="0" w:lineRule="atLeast"/>
        <w:rPr>
          <w:ins w:id="1" w:author="Unknown"/>
          <w:rFonts w:ascii="Times New Roman" w:eastAsia="Times New Roman" w:hAnsi="Times New Roman" w:cs="Times New Roman"/>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lang w:eastAsia="en-IN"/>
          <w14:ligatures w14:val="none"/>
        </w:rPr>
        <w:t>We will now perform the Update Records task in the CRUD OPERATIONS feature which we are building in the app. So first add the </w:t>
      </w:r>
      <w:r w:rsidRPr="003869B6">
        <w:rPr>
          <w:rFonts w:ascii="Lora" w:eastAsia="Times New Roman" w:hAnsi="Lora" w:cs="Times New Roman"/>
          <w:color w:val="2A2A2A"/>
          <w:kern w:val="0"/>
          <w:sz w:val="27"/>
          <w:szCs w:val="27"/>
          <w:shd w:val="clear" w:color="auto" w:fill="D9FCF1"/>
          <w:lang w:eastAsia="en-IN"/>
          <w14:ligatures w14:val="none"/>
        </w:rPr>
        <w:t>Update</w:t>
      </w:r>
      <w:r w:rsidRPr="003869B6">
        <w:rPr>
          <w:rFonts w:ascii="Lora" w:eastAsia="Times New Roman" w:hAnsi="Lora" w:cs="Times New Roman"/>
          <w:color w:val="2A2A2A"/>
          <w:kern w:val="0"/>
          <w:sz w:val="27"/>
          <w:szCs w:val="27"/>
          <w:lang w:eastAsia="en-IN"/>
          <w14:ligatures w14:val="none"/>
        </w:rPr>
        <w:t> action methods on the </w:t>
      </w:r>
      <w:proofErr w:type="spellStart"/>
      <w:r w:rsidRPr="003869B6">
        <w:rPr>
          <w:rFonts w:ascii="Lora" w:eastAsia="Times New Roman" w:hAnsi="Lora" w:cs="Times New Roman"/>
          <w:color w:val="2A2A2A"/>
          <w:kern w:val="0"/>
          <w:sz w:val="27"/>
          <w:szCs w:val="27"/>
          <w:shd w:val="clear" w:color="auto" w:fill="D9FCF1"/>
          <w:lang w:eastAsia="en-IN"/>
          <w14:ligatures w14:val="none"/>
        </w:rPr>
        <w:t>DepartmentController.cs</w:t>
      </w:r>
      <w:proofErr w:type="spellEnd"/>
      <w:r w:rsidRPr="003869B6">
        <w:rPr>
          <w:rFonts w:ascii="Lora" w:eastAsia="Times New Roman" w:hAnsi="Lora" w:cs="Times New Roman"/>
          <w:color w:val="2A2A2A"/>
          <w:kern w:val="0"/>
          <w:sz w:val="27"/>
          <w:szCs w:val="27"/>
          <w:lang w:eastAsia="en-IN"/>
          <w14:ligatures w14:val="none"/>
        </w:rPr>
        <w:t> file. The code is shown below.</w:t>
      </w:r>
    </w:p>
    <w:p w14:paraId="2B621961" w14:textId="77777777" w:rsidR="003869B6" w:rsidRPr="003869B6" w:rsidRDefault="003869B6" w:rsidP="003869B6">
      <w:pPr>
        <w:shd w:val="clear" w:color="auto" w:fill="FFFFFF"/>
        <w:spacing w:after="0" w:line="240" w:lineRule="auto"/>
        <w:rPr>
          <w:rFonts w:ascii="Times New Roman" w:eastAsia="Times New Roman" w:hAnsi="Times New Roman" w:cs="Times New Roman"/>
          <w:kern w:val="0"/>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5BE89ED1" wp14:editId="0621A6D3">
            <wp:extent cx="135255" cy="135255"/>
            <wp:effectExtent l="0" t="0" r="0" b="0"/>
            <wp:docPr id="352" name="Picture 12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724" w:type="dxa"/>
        <w:tblCellMar>
          <w:left w:w="0" w:type="dxa"/>
          <w:right w:w="0" w:type="dxa"/>
        </w:tblCellMar>
        <w:tblLook w:val="04A0" w:firstRow="1" w:lastRow="0" w:firstColumn="1" w:lastColumn="0" w:noHBand="0" w:noVBand="1"/>
      </w:tblPr>
      <w:tblGrid>
        <w:gridCol w:w="272"/>
        <w:gridCol w:w="14452"/>
      </w:tblGrid>
      <w:tr w:rsidR="003869B6" w:rsidRPr="003869B6" w14:paraId="251A4592" w14:textId="77777777" w:rsidTr="003869B6">
        <w:tc>
          <w:tcPr>
            <w:tcW w:w="6" w:type="dxa"/>
            <w:tcBorders>
              <w:top w:val="nil"/>
              <w:left w:val="nil"/>
              <w:bottom w:val="nil"/>
              <w:right w:val="nil"/>
            </w:tcBorders>
            <w:vAlign w:val="bottom"/>
            <w:hideMark/>
          </w:tcPr>
          <w:p w14:paraId="6D746D0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688DBF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6B6ACAB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7AF0060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652521D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5C8F744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066D368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26D1348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42D9F3D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3E6B76A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3BB4142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0675DF1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72FBE3F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44659BE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091ABBA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15</w:t>
            </w:r>
          </w:p>
          <w:p w14:paraId="619E6549"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16</w:t>
            </w:r>
          </w:p>
          <w:p w14:paraId="14A09D6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17</w:t>
            </w:r>
          </w:p>
          <w:p w14:paraId="70C24F6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18</w:t>
            </w:r>
          </w:p>
          <w:p w14:paraId="696C1E7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19</w:t>
            </w:r>
          </w:p>
          <w:p w14:paraId="73D9C08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20</w:t>
            </w:r>
          </w:p>
          <w:p w14:paraId="03BBDA35"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lastRenderedPageBreak/>
              <w:t>21</w:t>
            </w:r>
          </w:p>
          <w:p w14:paraId="58AECAB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22</w:t>
            </w:r>
          </w:p>
          <w:p w14:paraId="44A4AA4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23</w:t>
            </w:r>
          </w:p>
          <w:p w14:paraId="7C26063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59C864CF"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25</w:t>
            </w:r>
          </w:p>
          <w:p w14:paraId="77D03F5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26</w:t>
            </w:r>
          </w:p>
          <w:p w14:paraId="0B1A4319"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27</w:t>
            </w:r>
          </w:p>
          <w:p w14:paraId="098CD7F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28</w:t>
            </w:r>
          </w:p>
          <w:p w14:paraId="7B452BC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29</w:t>
            </w:r>
          </w:p>
          <w:p w14:paraId="27ADCC2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30</w:t>
            </w:r>
          </w:p>
          <w:p w14:paraId="517E0A6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31</w:t>
            </w:r>
          </w:p>
          <w:p w14:paraId="6B61CC2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32</w:t>
            </w:r>
          </w:p>
        </w:tc>
        <w:tc>
          <w:tcPr>
            <w:tcW w:w="14017" w:type="dxa"/>
            <w:tcBorders>
              <w:top w:val="nil"/>
              <w:left w:val="nil"/>
              <w:bottom w:val="nil"/>
              <w:right w:val="nil"/>
            </w:tcBorders>
            <w:shd w:val="clear" w:color="auto" w:fill="F1F1F1"/>
            <w:tcMar>
              <w:top w:w="30" w:type="dxa"/>
              <w:left w:w="90" w:type="dxa"/>
              <w:bottom w:w="30" w:type="dxa"/>
              <w:right w:w="90" w:type="dxa"/>
            </w:tcMar>
            <w:vAlign w:val="bottom"/>
            <w:hideMark/>
          </w:tcPr>
          <w:p w14:paraId="21E22A5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C7E552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15953F9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19B6357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E2ED2E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namespace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655CCCB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427681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66D2319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8C5873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3CE1DBA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3FB504E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E8A5E0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3D45DD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C5FAD7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D8E2B9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Update(</w:t>
            </w:r>
            <w:proofErr w:type="gramEnd"/>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id)</w:t>
            </w:r>
          </w:p>
          <w:p w14:paraId="122BCBC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5363FE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dept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context.Department.Where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id).</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7D3F59B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View(dept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02627E0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78AA33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CA39347"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A55DAA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Update(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Department dept)</w:t>
            </w:r>
          </w:p>
          <w:p w14:paraId="7AB29DB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159A69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(dept);</w:t>
            </w:r>
          </w:p>
          <w:p w14:paraId="575997CC"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32140E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DC2D46D"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RedirectToAction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"Index"</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465C2786"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86515E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906DB3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w:t>
            </w:r>
          </w:p>
          <w:p w14:paraId="5713EC8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266997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7BEBB59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The 2 actions are added which are the HTTP GET and HTTP POST versions. In the GET Version we are getting the id of the department on the method’s parameter and then we are fetching the corresponding department record from the database. This record is returned to the update view where it will be shown to the user in a form.</w:t>
      </w:r>
    </w:p>
    <w:p w14:paraId="1CA38ED3"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user will update the values for the department record and submit the form. The POST Version of the Update action will then be </w:t>
      </w:r>
      <w:proofErr w:type="gramStart"/>
      <w:r w:rsidRPr="003869B6">
        <w:rPr>
          <w:rFonts w:ascii="Lora" w:eastAsia="Times New Roman" w:hAnsi="Lora" w:cs="Times New Roman"/>
          <w:color w:val="2A2A2A"/>
          <w:kern w:val="0"/>
          <w:sz w:val="27"/>
          <w:szCs w:val="27"/>
          <w:lang w:eastAsia="en-IN"/>
          <w14:ligatures w14:val="none"/>
        </w:rPr>
        <w:t>called</w:t>
      </w:r>
      <w:proofErr w:type="gramEnd"/>
      <w:r w:rsidRPr="003869B6">
        <w:rPr>
          <w:rFonts w:ascii="Lora" w:eastAsia="Times New Roman" w:hAnsi="Lora" w:cs="Times New Roman"/>
          <w:color w:val="2A2A2A"/>
          <w:kern w:val="0"/>
          <w:sz w:val="27"/>
          <w:szCs w:val="27"/>
          <w:lang w:eastAsia="en-IN"/>
          <w14:ligatures w14:val="none"/>
        </w:rPr>
        <w:t xml:space="preserve"> and it receives the updated value of the department in </w:t>
      </w:r>
      <w:proofErr w:type="spellStart"/>
      <w:r w:rsidRPr="003869B6">
        <w:rPr>
          <w:rFonts w:ascii="Lora" w:eastAsia="Times New Roman" w:hAnsi="Lora" w:cs="Times New Roman"/>
          <w:color w:val="2A2A2A"/>
          <w:kern w:val="0"/>
          <w:sz w:val="27"/>
          <w:szCs w:val="27"/>
          <w:lang w:eastAsia="en-IN"/>
          <w14:ligatures w14:val="none"/>
        </w:rPr>
        <w:t>it’s</w:t>
      </w:r>
      <w:proofErr w:type="spellEnd"/>
      <w:r w:rsidRPr="003869B6">
        <w:rPr>
          <w:rFonts w:ascii="Lora" w:eastAsia="Times New Roman" w:hAnsi="Lora" w:cs="Times New Roman"/>
          <w:color w:val="2A2A2A"/>
          <w:kern w:val="0"/>
          <w:sz w:val="27"/>
          <w:szCs w:val="27"/>
          <w:lang w:eastAsia="en-IN"/>
          <w14:ligatures w14:val="none"/>
        </w:rPr>
        <w:t xml:space="preserve"> parameter through Model Binding technique. It then calls the </w:t>
      </w:r>
      <w:proofErr w:type="gramStart"/>
      <w:r w:rsidRPr="003869B6">
        <w:rPr>
          <w:rFonts w:ascii="Courier New" w:eastAsia="Times New Roman" w:hAnsi="Courier New" w:cs="Courier New"/>
          <w:color w:val="333333"/>
          <w:kern w:val="0"/>
          <w:sz w:val="23"/>
          <w:szCs w:val="23"/>
          <w:shd w:val="clear" w:color="auto" w:fill="F1F1F1"/>
          <w:lang w:eastAsia="en-IN"/>
          <w14:ligatures w14:val="none"/>
        </w:rPr>
        <w:t>Update(</w:t>
      </w:r>
      <w:proofErr w:type="gram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xml:space="preserve"> method and saves the record to the database by using the </w:t>
      </w:r>
      <w:proofErr w:type="spellStart"/>
      <w:r w:rsidRPr="003869B6">
        <w:rPr>
          <w:rFonts w:ascii="Lora" w:eastAsia="Times New Roman" w:hAnsi="Lora" w:cs="Times New Roman"/>
          <w:color w:val="2A2A2A"/>
          <w:kern w:val="0"/>
          <w:sz w:val="27"/>
          <w:szCs w:val="27"/>
          <w:lang w:eastAsia="en-IN"/>
          <w14:ligatures w14:val="none"/>
        </w:rPr>
        <w:t>DbContext</w:t>
      </w:r>
      <w:proofErr w:type="spellEnd"/>
      <w:r w:rsidRPr="003869B6">
        <w:rPr>
          <w:rFonts w:ascii="Lora" w:eastAsia="Times New Roman" w:hAnsi="Lora" w:cs="Times New Roman"/>
          <w:color w:val="2A2A2A"/>
          <w:kern w:val="0"/>
          <w:sz w:val="27"/>
          <w:szCs w:val="27"/>
          <w:lang w:eastAsia="en-IN"/>
          <w14:ligatures w14:val="none"/>
        </w:rPr>
        <w:t> </w:t>
      </w:r>
      <w:proofErr w:type="spellStart"/>
      <w:r w:rsidRPr="003869B6">
        <w:rPr>
          <w:rFonts w:ascii="Courier New" w:eastAsia="Times New Roman" w:hAnsi="Courier New" w:cs="Courier New"/>
          <w:color w:val="333333"/>
          <w:kern w:val="0"/>
          <w:sz w:val="23"/>
          <w:szCs w:val="23"/>
          <w:shd w:val="clear" w:color="auto" w:fill="F1F1F1"/>
          <w:lang w:eastAsia="en-IN"/>
          <w14:ligatures w14:val="none"/>
        </w:rPr>
        <w:t>SaveChangesAsync</w:t>
      </w:r>
      <w:proofErr w:type="spellEnd"/>
      <w:r w:rsidRPr="003869B6">
        <w:rPr>
          <w:rFonts w:ascii="Courier New" w:eastAsia="Times New Roman" w:hAnsi="Courier New" w:cs="Courier New"/>
          <w:color w:val="333333"/>
          <w:kern w:val="0"/>
          <w:sz w:val="23"/>
          <w:szCs w:val="23"/>
          <w:shd w:val="clear" w:color="auto" w:fill="F1F1F1"/>
          <w:lang w:eastAsia="en-IN"/>
          <w14:ligatures w14:val="none"/>
        </w:rPr>
        <w:t>()</w:t>
      </w:r>
      <w:r w:rsidRPr="003869B6">
        <w:rPr>
          <w:rFonts w:ascii="Lora" w:eastAsia="Times New Roman" w:hAnsi="Lora" w:cs="Times New Roman"/>
          <w:color w:val="2A2A2A"/>
          <w:kern w:val="0"/>
          <w:sz w:val="27"/>
          <w:szCs w:val="27"/>
          <w:lang w:eastAsia="en-IN"/>
          <w14:ligatures w14:val="none"/>
        </w:rPr>
        <w:t> method.</w:t>
      </w:r>
    </w:p>
    <w:p w14:paraId="49AAE41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Next add a new razor view file called </w:t>
      </w:r>
      <w:proofErr w:type="spellStart"/>
      <w:r w:rsidRPr="003869B6">
        <w:rPr>
          <w:rFonts w:ascii="Lora" w:eastAsia="Times New Roman" w:hAnsi="Lora" w:cs="Times New Roman"/>
          <w:color w:val="2A2A2A"/>
          <w:kern w:val="0"/>
          <w:sz w:val="27"/>
          <w:szCs w:val="27"/>
          <w:shd w:val="clear" w:color="auto" w:fill="D9FCF1"/>
          <w:lang w:eastAsia="en-IN"/>
          <w14:ligatures w14:val="none"/>
        </w:rPr>
        <w:t>Update.cshtml</w:t>
      </w:r>
      <w:proofErr w:type="spellEnd"/>
      <w:r w:rsidRPr="003869B6">
        <w:rPr>
          <w:rFonts w:ascii="Lora" w:eastAsia="Times New Roman" w:hAnsi="Lora" w:cs="Times New Roman"/>
          <w:color w:val="2A2A2A"/>
          <w:kern w:val="0"/>
          <w:sz w:val="27"/>
          <w:szCs w:val="27"/>
          <w:lang w:eastAsia="en-IN"/>
          <w14:ligatures w14:val="none"/>
        </w:rPr>
        <w:t> inside the </w:t>
      </w:r>
      <w:r w:rsidRPr="003869B6">
        <w:rPr>
          <w:rFonts w:ascii="Lora" w:eastAsia="Times New Roman" w:hAnsi="Lora" w:cs="Times New Roman"/>
          <w:color w:val="2A2A2A"/>
          <w:kern w:val="0"/>
          <w:sz w:val="27"/>
          <w:szCs w:val="27"/>
          <w:shd w:val="clear" w:color="auto" w:fill="D9FCF1"/>
          <w:lang w:eastAsia="en-IN"/>
          <w14:ligatures w14:val="none"/>
        </w:rPr>
        <w:t>Views/Department</w:t>
      </w:r>
      <w:r w:rsidRPr="003869B6">
        <w:rPr>
          <w:rFonts w:ascii="Lora" w:eastAsia="Times New Roman" w:hAnsi="Lora" w:cs="Times New Roman"/>
          <w:color w:val="2A2A2A"/>
          <w:kern w:val="0"/>
          <w:sz w:val="27"/>
          <w:szCs w:val="27"/>
          <w:lang w:eastAsia="en-IN"/>
          <w14:ligatures w14:val="none"/>
        </w:rPr>
        <w:t> folder with the following code.</w:t>
      </w:r>
    </w:p>
    <w:p w14:paraId="3BFCD2A5"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6D29D5B0"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ViewData</w:t>
      </w:r>
      <w:proofErr w:type="spellEnd"/>
      <w:r w:rsidRPr="003869B6">
        <w:rPr>
          <w:rFonts w:ascii="inherit" w:eastAsia="Times New Roman" w:hAnsi="inherit" w:cs="Courier New"/>
          <w:color w:val="B9BDB6"/>
          <w:kern w:val="0"/>
          <w:sz w:val="20"/>
          <w:szCs w:val="20"/>
          <w:lang w:eastAsia="en-IN"/>
          <w14:ligatures w14:val="none"/>
        </w:rPr>
        <w:t>["Title"] = "Update Department</w:t>
      </w:r>
      <w:proofErr w:type="gramStart"/>
      <w:r w:rsidRPr="003869B6">
        <w:rPr>
          <w:rFonts w:ascii="inherit" w:eastAsia="Times New Roman" w:hAnsi="inherit" w:cs="Courier New"/>
          <w:color w:val="B9BDB6"/>
          <w:kern w:val="0"/>
          <w:sz w:val="20"/>
          <w:szCs w:val="20"/>
          <w:lang w:eastAsia="en-IN"/>
          <w14:ligatures w14:val="none"/>
        </w:rPr>
        <w:t>";</w:t>
      </w:r>
      <w:proofErr w:type="gramEnd"/>
    </w:p>
    <w:p w14:paraId="78F7A14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w:t>
      </w:r>
    </w:p>
    <w:p w14:paraId="4EF3AADD"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74EEBA6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@model Department</w:t>
      </w:r>
    </w:p>
    <w:p w14:paraId="0572AEC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1BA7F7B7"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&lt;h1 class="</w:t>
      </w:r>
      <w:proofErr w:type="spellStart"/>
      <w:r w:rsidRPr="003869B6">
        <w:rPr>
          <w:rFonts w:ascii="inherit" w:eastAsia="Times New Roman" w:hAnsi="inherit" w:cs="Courier New"/>
          <w:color w:val="B9BDB6"/>
          <w:kern w:val="0"/>
          <w:sz w:val="20"/>
          <w:szCs w:val="20"/>
          <w:lang w:eastAsia="en-IN"/>
          <w14:ligatures w14:val="none"/>
        </w:rPr>
        <w:t>bg</w:t>
      </w:r>
      <w:proofErr w:type="spellEnd"/>
      <w:r w:rsidRPr="003869B6">
        <w:rPr>
          <w:rFonts w:ascii="inherit" w:eastAsia="Times New Roman" w:hAnsi="inherit" w:cs="Courier New"/>
          <w:color w:val="B9BDB6"/>
          <w:kern w:val="0"/>
          <w:sz w:val="20"/>
          <w:szCs w:val="20"/>
          <w:lang w:eastAsia="en-IN"/>
          <w14:ligatures w14:val="none"/>
        </w:rPr>
        <w:t>-info text-white"&gt;Update Department&lt;/h1&gt;</w:t>
      </w:r>
    </w:p>
    <w:p w14:paraId="15D6DEC8"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&lt;</w:t>
      </w:r>
      <w:proofErr w:type="gramStart"/>
      <w:r w:rsidRPr="003869B6">
        <w:rPr>
          <w:rFonts w:ascii="inherit" w:eastAsia="Times New Roman" w:hAnsi="inherit" w:cs="Courier New"/>
          <w:color w:val="B9BDB6"/>
          <w:kern w:val="0"/>
          <w:sz w:val="20"/>
          <w:szCs w:val="20"/>
          <w:lang w:eastAsia="en-IN"/>
          <w14:ligatures w14:val="none"/>
        </w:rPr>
        <w:t>a</w:t>
      </w:r>
      <w:proofErr w:type="gramEnd"/>
      <w:r w:rsidRPr="003869B6">
        <w:rPr>
          <w:rFonts w:ascii="inherit" w:eastAsia="Times New Roman" w:hAnsi="inherit" w:cs="Courier New"/>
          <w:color w:val="B9BDB6"/>
          <w:kern w:val="0"/>
          <w:sz w:val="20"/>
          <w:szCs w:val="20"/>
          <w:lang w:eastAsia="en-IN"/>
          <w14:ligatures w14:val="none"/>
        </w:rPr>
        <w:t xml:space="preserve"> asp-action="Index" class="</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-secondary"&gt;Back&lt;/a&gt;</w:t>
      </w:r>
    </w:p>
    <w:p w14:paraId="6F2D5414"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w:t>
      </w:r>
    </w:p>
    <w:p w14:paraId="38FF70A9"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&lt;form method="post"&gt;</w:t>
      </w:r>
    </w:p>
    <w:p w14:paraId="3A91E4B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&lt;div class="form-group"&gt;</w:t>
      </w:r>
    </w:p>
    <w:p w14:paraId="0A008B8A"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&lt;label asp-for="Name"&gt;&lt;/label&gt;</w:t>
      </w:r>
    </w:p>
    <w:p w14:paraId="51F5EA0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&lt;input asp-for="Name" class="form-control" /&gt;</w:t>
      </w:r>
    </w:p>
    <w:p w14:paraId="6220C20C"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&lt;/div&gt;</w:t>
      </w:r>
    </w:p>
    <w:p w14:paraId="1DC13196"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    &lt;button type="submit" class="</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 xml:space="preserve"> </w:t>
      </w:r>
      <w:proofErr w:type="spellStart"/>
      <w:r w:rsidRPr="003869B6">
        <w:rPr>
          <w:rFonts w:ascii="inherit" w:eastAsia="Times New Roman" w:hAnsi="inherit" w:cs="Courier New"/>
          <w:color w:val="B9BDB6"/>
          <w:kern w:val="0"/>
          <w:sz w:val="20"/>
          <w:szCs w:val="20"/>
          <w:lang w:eastAsia="en-IN"/>
          <w14:ligatures w14:val="none"/>
        </w:rPr>
        <w:t>btn</w:t>
      </w:r>
      <w:proofErr w:type="spellEnd"/>
      <w:r w:rsidRPr="003869B6">
        <w:rPr>
          <w:rFonts w:ascii="inherit" w:eastAsia="Times New Roman" w:hAnsi="inherit" w:cs="Courier New"/>
          <w:color w:val="B9BDB6"/>
          <w:kern w:val="0"/>
          <w:sz w:val="20"/>
          <w:szCs w:val="20"/>
          <w:lang w:eastAsia="en-IN"/>
          <w14:ligatures w14:val="none"/>
        </w:rPr>
        <w:t>-primary"&gt;Update&lt;/button&gt;</w:t>
      </w:r>
    </w:p>
    <w:p w14:paraId="1797F833"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B9BDB6"/>
          <w:kern w:val="0"/>
          <w:lang w:eastAsia="en-IN"/>
          <w14:ligatures w14:val="none"/>
        </w:rPr>
      </w:pPr>
      <w:r w:rsidRPr="003869B6">
        <w:rPr>
          <w:rFonts w:ascii="inherit" w:eastAsia="Times New Roman" w:hAnsi="inherit" w:cs="Courier New"/>
          <w:color w:val="B9BDB6"/>
          <w:kern w:val="0"/>
          <w:sz w:val="20"/>
          <w:szCs w:val="20"/>
          <w:lang w:eastAsia="en-IN"/>
          <w14:ligatures w14:val="none"/>
        </w:rPr>
        <w:t>&lt;/form&gt;</w:t>
      </w:r>
    </w:p>
    <w:p w14:paraId="3C19728D"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lastRenderedPageBreak/>
        <w:drawing>
          <wp:inline distT="0" distB="0" distL="0" distR="0" wp14:anchorId="54099989" wp14:editId="0F53EF0B">
            <wp:extent cx="135255" cy="135255"/>
            <wp:effectExtent l="0" t="0" r="0" b="0"/>
            <wp:docPr id="353" name="Picture 12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3869B6">
        <w:rPr>
          <w:rFonts w:ascii="Lora" w:eastAsia="Times New Roman" w:hAnsi="Lora" w:cs="Times New Roman"/>
          <w:color w:val="2A2A2A"/>
          <w:kern w:val="0"/>
          <w:sz w:val="27"/>
          <w:szCs w:val="27"/>
          <w:lang w:eastAsia="en-IN"/>
          <w14:ligatures w14:val="none"/>
        </w:rPr>
        <w:t>The below image shows the update department form.</w:t>
      </w:r>
    </w:p>
    <w:p w14:paraId="374C63A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2063D68" wp14:editId="646E9266">
                <wp:extent cx="304800" cy="304800"/>
                <wp:effectExtent l="0" t="0" r="0" b="0"/>
                <wp:docPr id="1647058383" name="AutoShape 354" descr="Update Record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E0634E" id="AutoShape 354" o:spid="_x0000_s1026" alt="Update Record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974AF2"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will also need to link the update feature from the Index view file. Recall that the </w:t>
      </w:r>
      <w:proofErr w:type="spellStart"/>
      <w:r w:rsidRPr="003869B6">
        <w:rPr>
          <w:rFonts w:ascii="Lora" w:eastAsia="Times New Roman" w:hAnsi="Lora" w:cs="Times New Roman"/>
          <w:color w:val="2A2A2A"/>
          <w:kern w:val="0"/>
          <w:sz w:val="27"/>
          <w:szCs w:val="27"/>
          <w:shd w:val="clear" w:color="auto" w:fill="D9FCF1"/>
          <w:lang w:eastAsia="en-IN"/>
          <w14:ligatures w14:val="none"/>
        </w:rPr>
        <w:t>Index.cshtml</w:t>
      </w:r>
      <w:proofErr w:type="spellEnd"/>
      <w:r w:rsidRPr="003869B6">
        <w:rPr>
          <w:rFonts w:ascii="Lora" w:eastAsia="Times New Roman" w:hAnsi="Lora" w:cs="Times New Roman"/>
          <w:color w:val="2A2A2A"/>
          <w:kern w:val="0"/>
          <w:sz w:val="27"/>
          <w:szCs w:val="27"/>
          <w:lang w:eastAsia="en-IN"/>
          <w14:ligatures w14:val="none"/>
        </w:rPr>
        <w:t> view shows all the department records in a table. We built this feature on the previous tutorial – </w:t>
      </w:r>
      <w:hyperlink r:id="rId142" w:history="1">
        <w:r w:rsidRPr="003869B6">
          <w:rPr>
            <w:rFonts w:ascii="Lora" w:eastAsia="Times New Roman" w:hAnsi="Lora" w:cs="Times New Roman"/>
            <w:color w:val="C72730"/>
            <w:kern w:val="0"/>
            <w:sz w:val="27"/>
            <w:szCs w:val="27"/>
            <w:u w:val="single"/>
            <w:lang w:eastAsia="en-IN"/>
            <w14:ligatures w14:val="none"/>
          </w:rPr>
          <w:t>Read Records in Entity Framework Core</w:t>
        </w:r>
      </w:hyperlink>
      <w:r w:rsidRPr="003869B6">
        <w:rPr>
          <w:rFonts w:ascii="Lora" w:eastAsia="Times New Roman" w:hAnsi="Lora" w:cs="Times New Roman"/>
          <w:color w:val="2A2A2A"/>
          <w:kern w:val="0"/>
          <w:sz w:val="27"/>
          <w:szCs w:val="27"/>
          <w:lang w:eastAsia="en-IN"/>
          <w14:ligatures w14:val="none"/>
        </w:rPr>
        <w:t xml:space="preserve">. </w:t>
      </w:r>
      <w:proofErr w:type="gramStart"/>
      <w:r w:rsidRPr="003869B6">
        <w:rPr>
          <w:rFonts w:ascii="Lora" w:eastAsia="Times New Roman" w:hAnsi="Lora" w:cs="Times New Roman"/>
          <w:color w:val="2A2A2A"/>
          <w:kern w:val="0"/>
          <w:sz w:val="27"/>
          <w:szCs w:val="27"/>
          <w:lang w:eastAsia="en-IN"/>
          <w14:ligatures w14:val="none"/>
        </w:rPr>
        <w:t>So</w:t>
      </w:r>
      <w:proofErr w:type="gramEnd"/>
      <w:r w:rsidRPr="003869B6">
        <w:rPr>
          <w:rFonts w:ascii="Lora" w:eastAsia="Times New Roman" w:hAnsi="Lora" w:cs="Times New Roman"/>
          <w:color w:val="2A2A2A"/>
          <w:kern w:val="0"/>
          <w:sz w:val="27"/>
          <w:szCs w:val="27"/>
          <w:lang w:eastAsia="en-IN"/>
          <w14:ligatures w14:val="none"/>
        </w:rPr>
        <w:t xml:space="preserve"> we update the Index view by adding an update column with </w:t>
      </w:r>
      <w:proofErr w:type="spellStart"/>
      <w:r w:rsidRPr="003869B6">
        <w:rPr>
          <w:rFonts w:ascii="Lora" w:eastAsia="Times New Roman" w:hAnsi="Lora" w:cs="Times New Roman"/>
          <w:color w:val="2A2A2A"/>
          <w:kern w:val="0"/>
          <w:sz w:val="27"/>
          <w:szCs w:val="27"/>
          <w:lang w:eastAsia="en-IN"/>
          <w14:ligatures w14:val="none"/>
        </w:rPr>
        <w:t>a</w:t>
      </w:r>
      <w:proofErr w:type="spellEnd"/>
      <w:r w:rsidRPr="003869B6">
        <w:rPr>
          <w:rFonts w:ascii="Lora" w:eastAsia="Times New Roman" w:hAnsi="Lora" w:cs="Times New Roman"/>
          <w:color w:val="2A2A2A"/>
          <w:kern w:val="0"/>
          <w:sz w:val="27"/>
          <w:szCs w:val="27"/>
          <w:lang w:eastAsia="en-IN"/>
          <w14:ligatures w14:val="none"/>
        </w:rPr>
        <w:t xml:space="preserve"> anchor link that will call the Update action on the Department controller by passing the department id on </w:t>
      </w:r>
      <w:proofErr w:type="spellStart"/>
      <w:r w:rsidRPr="003869B6">
        <w:rPr>
          <w:rFonts w:ascii="Lora" w:eastAsia="Times New Roman" w:hAnsi="Lora" w:cs="Times New Roman"/>
          <w:color w:val="2A2A2A"/>
          <w:kern w:val="0"/>
          <w:sz w:val="27"/>
          <w:szCs w:val="27"/>
          <w:lang w:eastAsia="en-IN"/>
          <w14:ligatures w14:val="none"/>
        </w:rPr>
        <w:t>it’s</w:t>
      </w:r>
      <w:proofErr w:type="spellEnd"/>
      <w:r w:rsidRPr="003869B6">
        <w:rPr>
          <w:rFonts w:ascii="Lora" w:eastAsia="Times New Roman" w:hAnsi="Lora" w:cs="Times New Roman"/>
          <w:color w:val="2A2A2A"/>
          <w:kern w:val="0"/>
          <w:sz w:val="27"/>
          <w:szCs w:val="27"/>
          <w:lang w:eastAsia="en-IN"/>
          <w14:ligatures w14:val="none"/>
        </w:rPr>
        <w:t xml:space="preserve"> route.</w:t>
      </w:r>
    </w:p>
    <w:p w14:paraId="2F22DA8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added column is shown in highlighted </w:t>
      </w:r>
      <w:proofErr w:type="spellStart"/>
      <w:r w:rsidRPr="003869B6">
        <w:rPr>
          <w:rFonts w:ascii="Lora" w:eastAsia="Times New Roman" w:hAnsi="Lora" w:cs="Times New Roman"/>
          <w:color w:val="2A2A2A"/>
          <w:kern w:val="0"/>
          <w:sz w:val="27"/>
          <w:szCs w:val="27"/>
          <w:lang w:eastAsia="en-IN"/>
          <w14:ligatures w14:val="none"/>
        </w:rPr>
        <w:t>color</w:t>
      </w:r>
      <w:proofErr w:type="spellEnd"/>
      <w:r w:rsidRPr="003869B6">
        <w:rPr>
          <w:rFonts w:ascii="Lora" w:eastAsia="Times New Roman" w:hAnsi="Lora" w:cs="Times New Roman"/>
          <w:color w:val="2A2A2A"/>
          <w:kern w:val="0"/>
          <w:sz w:val="27"/>
          <w:szCs w:val="27"/>
          <w:lang w:eastAsia="en-IN"/>
          <w14:ligatures w14:val="none"/>
        </w:rPr>
        <w:t xml:space="preserve">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6E924197" w14:textId="77777777" w:rsidTr="003869B6">
        <w:tc>
          <w:tcPr>
            <w:tcW w:w="6" w:type="dxa"/>
            <w:tcBorders>
              <w:top w:val="nil"/>
              <w:left w:val="nil"/>
              <w:bottom w:val="nil"/>
              <w:right w:val="nil"/>
            </w:tcBorders>
            <w:vAlign w:val="bottom"/>
            <w:hideMark/>
          </w:tcPr>
          <w:p w14:paraId="6725C10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2E6C44C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0A964D9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432BA3E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7C3A922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6E06C55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14CD007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1797535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2365B58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0FF101D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2BE03EC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54D4BEB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00A65B3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13</w:t>
            </w:r>
          </w:p>
          <w:p w14:paraId="090503F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20754E0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4F3E61B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273716B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076F1DE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4CDA31C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69B58958"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20</w:t>
            </w:r>
          </w:p>
          <w:p w14:paraId="7462E92E"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21</w:t>
            </w:r>
          </w:p>
          <w:p w14:paraId="11987F5A"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22</w:t>
            </w:r>
          </w:p>
          <w:p w14:paraId="225A5A1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23</w:t>
            </w:r>
          </w:p>
          <w:p w14:paraId="7F3E04C1"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0949645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25</w:t>
            </w:r>
          </w:p>
          <w:p w14:paraId="5F9C0E3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26</w:t>
            </w:r>
          </w:p>
          <w:p w14:paraId="00D92F7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27</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6FDBA0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ED645F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"Title"</w:t>
            </w:r>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color w:val="0000FF"/>
                <w:kern w:val="0"/>
                <w:sz w:val="26"/>
                <w:szCs w:val="26"/>
                <w:bdr w:val="none" w:sz="0" w:space="0" w:color="auto" w:frame="1"/>
                <w:lang w:eastAsia="en-IN"/>
                <w14:ligatures w14:val="none"/>
              </w:rPr>
              <w:t>"All Departments</w:t>
            </w:r>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2D469BD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08D447A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&lt;Department&gt;</w:t>
            </w:r>
          </w:p>
          <w:p w14:paraId="52CE1B1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7F18B5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&lt;h1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&gt;All Departments&lt;/h1&gt;</w:t>
            </w:r>
          </w:p>
          <w:p w14:paraId="187B172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a</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3869B6">
              <w:rPr>
                <w:rFonts w:ascii="Consolas" w:eastAsia="Times New Roman" w:hAnsi="Consolas" w:cs="Courier New"/>
                <w:color w:val="0000FF"/>
                <w:kern w:val="0"/>
                <w:sz w:val="26"/>
                <w:szCs w:val="26"/>
                <w:bdr w:val="none" w:sz="0" w:space="0" w:color="auto" w:frame="1"/>
                <w:lang w:eastAsia="en-IN"/>
                <w14:ligatures w14:val="none"/>
              </w:rPr>
              <w:t>"Create"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&gt;Create&lt;/a&gt;</w:t>
            </w:r>
          </w:p>
          <w:p w14:paraId="4533A30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9034E4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&lt;table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EDE5C0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737E0D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45E9279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1C9FEA3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&gt;Update&lt;/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3DE972E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3FEA253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b/>
                <w:bCs/>
                <w:color w:val="006699"/>
                <w:kern w:val="0"/>
                <w:sz w:val="26"/>
                <w:szCs w:val="26"/>
                <w:bdr w:val="none" w:sz="0" w:space="0" w:color="auto" w:frame="1"/>
                <w:lang w:eastAsia="en-IN"/>
                <w14:ligatures w14:val="none"/>
              </w:rPr>
              <w:t>foreach</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(Department dept </w:t>
            </w:r>
            <w:r w:rsidRPr="003869B6">
              <w:rPr>
                <w:rFonts w:ascii="Consolas" w:eastAsia="Times New Roman" w:hAnsi="Consolas" w:cs="Courier New"/>
                <w:b/>
                <w:bCs/>
                <w:color w:val="006699"/>
                <w:kern w:val="0"/>
                <w:sz w:val="26"/>
                <w:szCs w:val="26"/>
                <w:bdr w:val="none" w:sz="0" w:space="0" w:color="auto" w:frame="1"/>
                <w:lang w:eastAsia="en-IN"/>
                <w14:ligatures w14:val="none"/>
              </w:rPr>
              <w:t>in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Model)</w:t>
            </w:r>
          </w:p>
          <w:p w14:paraId="14A1ACC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96D4DC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114E2AE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dept.Id</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7ECFD42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060BA56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07D53F5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&lt;a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-primary"</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asp-action=</w:t>
            </w:r>
            <w:r w:rsidRPr="003869B6">
              <w:rPr>
                <w:rFonts w:ascii="Consolas" w:eastAsia="Times New Roman" w:hAnsi="Consolas" w:cs="Courier New"/>
                <w:color w:val="0000FF"/>
                <w:kern w:val="0"/>
                <w:sz w:val="26"/>
                <w:szCs w:val="26"/>
                <w:bdr w:val="none" w:sz="0" w:space="0" w:color="auto" w:frame="1"/>
                <w:lang w:eastAsia="en-IN"/>
                <w14:ligatures w14:val="none"/>
              </w:rPr>
              <w:t>"Update"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asp-route-id=</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dept.Id</w:t>
            </w:r>
            <w:proofErr w:type="spellEnd"/>
            <w:proofErr w:type="gram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1AEC3ED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Update</w:t>
            </w:r>
          </w:p>
          <w:p w14:paraId="7434254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&lt;/a&gt;</w:t>
            </w:r>
          </w:p>
          <w:p w14:paraId="0F863CA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&lt;/td&gt;</w:t>
            </w:r>
          </w:p>
          <w:p w14:paraId="2BD2A1A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&lt;/tr&gt;</w:t>
            </w:r>
          </w:p>
          <w:p w14:paraId="4A9121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CC8633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&lt;/table&gt;</w:t>
            </w:r>
          </w:p>
        </w:tc>
      </w:tr>
    </w:tbl>
    <w:p w14:paraId="7BEB222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Run the app and visit the department controller link – </w:t>
      </w:r>
      <w:r w:rsidRPr="003869B6">
        <w:rPr>
          <w:rFonts w:ascii="Lora" w:eastAsia="Times New Roman" w:hAnsi="Lora" w:cs="Times New Roman"/>
          <w:color w:val="2A2A2A"/>
          <w:kern w:val="0"/>
          <w:sz w:val="27"/>
          <w:szCs w:val="27"/>
          <w:u w:val="single"/>
          <w:lang w:eastAsia="en-IN"/>
          <w14:ligatures w14:val="none"/>
        </w:rPr>
        <w:t>https://localhost:7018/Department</w:t>
      </w:r>
      <w:r w:rsidRPr="003869B6">
        <w:rPr>
          <w:rFonts w:ascii="Lora" w:eastAsia="Times New Roman" w:hAnsi="Lora" w:cs="Times New Roman"/>
          <w:color w:val="2A2A2A"/>
          <w:kern w:val="0"/>
          <w:sz w:val="27"/>
          <w:szCs w:val="27"/>
          <w:lang w:eastAsia="en-IN"/>
          <w14:ligatures w14:val="none"/>
        </w:rPr>
        <w:t xml:space="preserve"> where the departments records </w:t>
      </w:r>
      <w:r w:rsidRPr="003869B6">
        <w:rPr>
          <w:rFonts w:ascii="Lora" w:eastAsia="Times New Roman" w:hAnsi="Lora" w:cs="Times New Roman"/>
          <w:color w:val="2A2A2A"/>
          <w:kern w:val="0"/>
          <w:sz w:val="27"/>
          <w:szCs w:val="27"/>
          <w:lang w:eastAsia="en-IN"/>
          <w14:ligatures w14:val="none"/>
        </w:rPr>
        <w:lastRenderedPageBreak/>
        <w:t>are shown along with the update button. Click on an update button to update the corresponding department record. Check the below image.</w:t>
      </w:r>
    </w:p>
    <w:p w14:paraId="068B474F" w14:textId="3A87C2BA"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00F3482C" wp14:editId="10246FCB">
                <wp:extent cx="304800" cy="304800"/>
                <wp:effectExtent l="0" t="0" r="0" b="0"/>
                <wp:docPr id="152229837" name="AutoShape 355" descr="EF Core Upd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F719D1" id="AutoShape 355" o:spid="_x0000_s1026" alt="EF Core Upd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5FF7">
        <w:rPr>
          <w:rFonts w:ascii="Lora" w:eastAsia="Times New Roman" w:hAnsi="Lora" w:cs="Times New Roman"/>
          <w:noProof/>
          <w:color w:val="2A2A2A"/>
          <w:kern w:val="0"/>
          <w:sz w:val="27"/>
          <w:szCs w:val="27"/>
          <w:lang w:eastAsia="en-IN"/>
          <w14:ligatures w14:val="none"/>
        </w:rPr>
        <w:drawing>
          <wp:inline distT="0" distB="0" distL="0" distR="0" wp14:anchorId="6D6BEC44" wp14:editId="086C8102">
            <wp:extent cx="4585758" cy="1917998"/>
            <wp:effectExtent l="0" t="0" r="5715" b="6350"/>
            <wp:docPr id="206634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9495" cy="1919561"/>
                    </a:xfrm>
                    <a:prstGeom prst="rect">
                      <a:avLst/>
                    </a:prstGeom>
                    <a:noFill/>
                  </pic:spPr>
                </pic:pic>
              </a:graphicData>
            </a:graphic>
          </wp:inline>
        </w:drawing>
      </w:r>
    </w:p>
    <w:p w14:paraId="283B5A46"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spellStart"/>
      <w:proofErr w:type="gramStart"/>
      <w:r w:rsidRPr="003869B6">
        <w:rPr>
          <w:rFonts w:ascii="Lora" w:eastAsia="Times New Roman" w:hAnsi="Lora" w:cs="Times New Roman"/>
          <w:color w:val="2A2A2A"/>
          <w:kern w:val="0"/>
          <w:sz w:val="27"/>
          <w:szCs w:val="27"/>
          <w:lang w:eastAsia="en-IN"/>
          <w14:ligatures w14:val="none"/>
        </w:rPr>
        <w:t>Lets</w:t>
      </w:r>
      <w:proofErr w:type="spellEnd"/>
      <w:proofErr w:type="gramEnd"/>
      <w:r w:rsidRPr="003869B6">
        <w:rPr>
          <w:rFonts w:ascii="Lora" w:eastAsia="Times New Roman" w:hAnsi="Lora" w:cs="Times New Roman"/>
          <w:color w:val="2A2A2A"/>
          <w:kern w:val="0"/>
          <w:sz w:val="27"/>
          <w:szCs w:val="27"/>
          <w:lang w:eastAsia="en-IN"/>
          <w14:ligatures w14:val="none"/>
        </w:rPr>
        <w:t xml:space="preserve"> do the same with the </w:t>
      </w:r>
      <w:proofErr w:type="spellStart"/>
      <w:r w:rsidRPr="003869B6">
        <w:rPr>
          <w:rFonts w:ascii="Lora" w:eastAsia="Times New Roman" w:hAnsi="Lora" w:cs="Times New Roman"/>
          <w:color w:val="2A2A2A"/>
          <w:kern w:val="0"/>
          <w:sz w:val="27"/>
          <w:szCs w:val="27"/>
          <w:shd w:val="clear" w:color="auto" w:fill="D9FCF1"/>
          <w:lang w:eastAsia="en-IN"/>
          <w14:ligatures w14:val="none"/>
        </w:rPr>
        <w:t>EmployeeController.cs</w:t>
      </w:r>
      <w:proofErr w:type="spellEnd"/>
      <w:r w:rsidRPr="003869B6">
        <w:rPr>
          <w:rFonts w:ascii="Lora" w:eastAsia="Times New Roman" w:hAnsi="Lora" w:cs="Times New Roman"/>
          <w:color w:val="2A2A2A"/>
          <w:kern w:val="0"/>
          <w:sz w:val="27"/>
          <w:szCs w:val="27"/>
          <w:lang w:eastAsia="en-IN"/>
          <w14:ligatures w14:val="none"/>
        </w:rPr>
        <w:t> by adding Update action methods to it.</w:t>
      </w:r>
    </w:p>
    <w:tbl>
      <w:tblPr>
        <w:tblW w:w="17807" w:type="dxa"/>
        <w:tblCellMar>
          <w:left w:w="0" w:type="dxa"/>
          <w:right w:w="0" w:type="dxa"/>
        </w:tblCellMar>
        <w:tblLook w:val="04A0" w:firstRow="1" w:lastRow="0" w:firstColumn="1" w:lastColumn="0" w:noHBand="0" w:noVBand="1"/>
      </w:tblPr>
      <w:tblGrid>
        <w:gridCol w:w="271"/>
        <w:gridCol w:w="17536"/>
      </w:tblGrid>
      <w:tr w:rsidR="003869B6" w:rsidRPr="003869B6" w14:paraId="22361BDA" w14:textId="77777777" w:rsidTr="003869B6">
        <w:tc>
          <w:tcPr>
            <w:tcW w:w="6" w:type="dxa"/>
            <w:tcBorders>
              <w:top w:val="nil"/>
              <w:left w:val="nil"/>
              <w:bottom w:val="nil"/>
              <w:right w:val="nil"/>
            </w:tcBorders>
            <w:vAlign w:val="bottom"/>
            <w:hideMark/>
          </w:tcPr>
          <w:p w14:paraId="0802E83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7293C6C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2A3D5B4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0EE3288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3B96A14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1CB6F42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31C0FBD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538B57F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23BAF3F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562E95B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543243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2751A46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021D14A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30AD3F1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0159ACE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684ABAB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16</w:t>
            </w:r>
          </w:p>
          <w:p w14:paraId="15EAAD92"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17</w:t>
            </w:r>
          </w:p>
          <w:p w14:paraId="67116ED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18</w:t>
            </w:r>
          </w:p>
          <w:p w14:paraId="22D6F04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19</w:t>
            </w:r>
          </w:p>
          <w:p w14:paraId="2ACD6F8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20</w:t>
            </w:r>
          </w:p>
          <w:p w14:paraId="263D22D4"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21</w:t>
            </w:r>
          </w:p>
          <w:p w14:paraId="126DF81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22</w:t>
            </w:r>
          </w:p>
          <w:p w14:paraId="1FD3FC87"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23</w:t>
            </w:r>
          </w:p>
          <w:p w14:paraId="228B7CE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5C440DD9"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25</w:t>
            </w:r>
          </w:p>
          <w:p w14:paraId="39D42CC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26</w:t>
            </w:r>
          </w:p>
          <w:p w14:paraId="1BC78EB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27</w:t>
            </w:r>
          </w:p>
          <w:p w14:paraId="51B9C41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28</w:t>
            </w:r>
          </w:p>
          <w:p w14:paraId="5EA46B23"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29</w:t>
            </w:r>
          </w:p>
          <w:p w14:paraId="64AF142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30</w:t>
            </w:r>
          </w:p>
          <w:p w14:paraId="2BA5E2DB"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31</w:t>
            </w:r>
          </w:p>
          <w:p w14:paraId="15FCC39A"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lastRenderedPageBreak/>
              <w:t>32</w:t>
            </w:r>
          </w:p>
          <w:p w14:paraId="1CE8AED5"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33</w:t>
            </w:r>
          </w:p>
          <w:p w14:paraId="2587EA96"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34</w:t>
            </w:r>
          </w:p>
          <w:p w14:paraId="6A3F41B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35</w:t>
            </w:r>
          </w:p>
          <w:p w14:paraId="17C9501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36</w:t>
            </w:r>
          </w:p>
          <w:p w14:paraId="211356A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37</w:t>
            </w:r>
          </w:p>
          <w:p w14:paraId="7DF12B7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38</w:t>
            </w:r>
          </w:p>
        </w:tc>
        <w:tc>
          <w:tcPr>
            <w:tcW w:w="17100" w:type="dxa"/>
            <w:tcBorders>
              <w:top w:val="nil"/>
              <w:left w:val="nil"/>
              <w:bottom w:val="nil"/>
              <w:right w:val="nil"/>
            </w:tcBorders>
            <w:shd w:val="clear" w:color="auto" w:fill="F1F1F1"/>
            <w:tcMar>
              <w:top w:w="30" w:type="dxa"/>
              <w:left w:w="90" w:type="dxa"/>
              <w:bottom w:w="30" w:type="dxa"/>
              <w:right w:w="90" w:type="dxa"/>
            </w:tcMar>
            <w:vAlign w:val="bottom"/>
            <w:hideMark/>
          </w:tcPr>
          <w:p w14:paraId="281EA29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3A516E6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1061C1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Microsoft.AspNetCore.Mvc.Rendering</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26FBB8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using</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5379ED7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7984D7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namespace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78DFC60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3BBC326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class</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3DE5DCF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65A401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private</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3F59050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EmployeeController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3869B6">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cc)</w:t>
            </w:r>
          </w:p>
          <w:p w14:paraId="5522952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AC0576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2FE4DAC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9AA33D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193FC1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Update(</w:t>
            </w:r>
            <w:proofErr w:type="gramEnd"/>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id)</w:t>
            </w:r>
          </w:p>
          <w:p w14:paraId="753A42A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71B49F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Employee emp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context.Employee.Where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(e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id).</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FirstOrDefaultAsync</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CF1988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6B74EF9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List&lt;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dept =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List&lt;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00188CCA"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dept =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context.Department.Select</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(x =&gt; </w:t>
            </w:r>
            <w:r w:rsidRPr="003869B6">
              <w:rPr>
                <w:rFonts w:ascii="Consolas" w:eastAsia="Times New Roman" w:hAnsi="Consolas" w:cs="Courier New"/>
                <w:b/>
                <w:bCs/>
                <w:color w:val="006699"/>
                <w:kern w:val="0"/>
                <w:sz w:val="26"/>
                <w:szCs w:val="26"/>
                <w:bdr w:val="none" w:sz="0" w:space="0" w:color="auto" w:frame="1"/>
                <w:lang w:eastAsia="en-IN"/>
                <w14:ligatures w14:val="none"/>
              </w:rPr>
              <w:t>new</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SelectListItem</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Text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x.Name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Value =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x.Id.ToString</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ToList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48DDCA8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ViewBag.Department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dept;</w:t>
            </w:r>
            <w:proofErr w:type="gramEnd"/>
          </w:p>
          <w:p w14:paraId="7FAF1F70"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C56125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View(emp</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0D0A307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AF1A96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3FDD24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B77D3A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Update(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Employee emp)</w:t>
            </w:r>
          </w:p>
          <w:p w14:paraId="7F00089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F571912"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context.Update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(emp);</w:t>
            </w:r>
          </w:p>
          <w:p w14:paraId="0B699DA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DD11E60"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0A873081"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RedirectToAction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"Index"</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F5C806E"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AB7E55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BE4F08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w:t>
            </w:r>
          </w:p>
          <w:p w14:paraId="38EC22F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6053E5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10D7382A"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3869B6">
        <w:rPr>
          <w:rFonts w:ascii="Lora" w:eastAsia="Times New Roman" w:hAnsi="Lora" w:cs="Times New Roman"/>
          <w:color w:val="2A2A2A"/>
          <w:kern w:val="0"/>
          <w:sz w:val="27"/>
          <w:szCs w:val="27"/>
          <w:lang w:eastAsia="en-IN"/>
          <w14:ligatures w14:val="none"/>
        </w:rPr>
        <w:lastRenderedPageBreak/>
        <w:t>Similar to</w:t>
      </w:r>
      <w:proofErr w:type="gramEnd"/>
      <w:r w:rsidRPr="003869B6">
        <w:rPr>
          <w:rFonts w:ascii="Lora" w:eastAsia="Times New Roman" w:hAnsi="Lora" w:cs="Times New Roman"/>
          <w:color w:val="2A2A2A"/>
          <w:kern w:val="0"/>
          <w:sz w:val="27"/>
          <w:szCs w:val="27"/>
          <w:lang w:eastAsia="en-IN"/>
          <w14:ligatures w14:val="none"/>
        </w:rPr>
        <w:t xml:space="preserve"> the department controller’s update action, we are doing the same thing here by fetching the employee record from the database whose id is provided on the method’s parameter.</w:t>
      </w:r>
    </w:p>
    <w:p w14:paraId="2B925F0D"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We are also fetching all the departments and adding them to </w:t>
      </w:r>
      <w:r w:rsidRPr="003869B6">
        <w:rPr>
          <w:rFonts w:ascii="Lora" w:eastAsia="Times New Roman" w:hAnsi="Lora" w:cs="Times New Roman"/>
          <w:color w:val="2A2A2A"/>
          <w:kern w:val="0"/>
          <w:sz w:val="27"/>
          <w:szCs w:val="27"/>
          <w:shd w:val="clear" w:color="auto" w:fill="D9FCF1"/>
          <w:lang w:eastAsia="en-IN"/>
          <w14:ligatures w14:val="none"/>
        </w:rPr>
        <w:t>List&lt;</w:t>
      </w:r>
      <w:proofErr w:type="spellStart"/>
      <w:r w:rsidRPr="003869B6">
        <w:rPr>
          <w:rFonts w:ascii="Lora" w:eastAsia="Times New Roman" w:hAnsi="Lora" w:cs="Times New Roman"/>
          <w:color w:val="2A2A2A"/>
          <w:kern w:val="0"/>
          <w:sz w:val="27"/>
          <w:szCs w:val="27"/>
          <w:shd w:val="clear" w:color="auto" w:fill="D9FCF1"/>
          <w:lang w:eastAsia="en-IN"/>
          <w14:ligatures w14:val="none"/>
        </w:rPr>
        <w:t>SelectListItem</w:t>
      </w:r>
      <w:proofErr w:type="spellEnd"/>
      <w:r w:rsidRPr="003869B6">
        <w:rPr>
          <w:rFonts w:ascii="Lora" w:eastAsia="Times New Roman" w:hAnsi="Lora" w:cs="Times New Roman"/>
          <w:color w:val="2A2A2A"/>
          <w:kern w:val="0"/>
          <w:sz w:val="27"/>
          <w:szCs w:val="27"/>
          <w:shd w:val="clear" w:color="auto" w:fill="D9FCF1"/>
          <w:lang w:eastAsia="en-IN"/>
          <w14:ligatures w14:val="none"/>
        </w:rPr>
        <w:t>&gt;</w:t>
      </w:r>
      <w:r w:rsidRPr="003869B6">
        <w:rPr>
          <w:rFonts w:ascii="Lora" w:eastAsia="Times New Roman" w:hAnsi="Lora" w:cs="Times New Roman"/>
          <w:color w:val="2A2A2A"/>
          <w:kern w:val="0"/>
          <w:sz w:val="27"/>
          <w:szCs w:val="27"/>
          <w:lang w:eastAsia="en-IN"/>
          <w14:ligatures w14:val="none"/>
        </w:rPr>
        <w:t xml:space="preserve"> object and then to a </w:t>
      </w:r>
      <w:proofErr w:type="spellStart"/>
      <w:r w:rsidRPr="003869B6">
        <w:rPr>
          <w:rFonts w:ascii="Lora" w:eastAsia="Times New Roman" w:hAnsi="Lora" w:cs="Times New Roman"/>
          <w:color w:val="2A2A2A"/>
          <w:kern w:val="0"/>
          <w:sz w:val="27"/>
          <w:szCs w:val="27"/>
          <w:lang w:eastAsia="en-IN"/>
          <w14:ligatures w14:val="none"/>
        </w:rPr>
        <w:t>ViewBag</w:t>
      </w:r>
      <w:proofErr w:type="spellEnd"/>
      <w:r w:rsidRPr="003869B6">
        <w:rPr>
          <w:rFonts w:ascii="Lora" w:eastAsia="Times New Roman" w:hAnsi="Lora" w:cs="Times New Roman"/>
          <w:color w:val="2A2A2A"/>
          <w:kern w:val="0"/>
          <w:sz w:val="27"/>
          <w:szCs w:val="27"/>
          <w:lang w:eastAsia="en-IN"/>
          <w14:ligatures w14:val="none"/>
        </w:rPr>
        <w:t>. The departments will be shown in html select control on the view.</w:t>
      </w:r>
    </w:p>
    <w:p w14:paraId="29554D9E"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begin"/>
      </w:r>
      <w:r w:rsidRPr="003869B6">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"https://go.ezodn.com/ads/charity/proxy?p_id=eb650be8-90f1-4ce3-6066-fb3e6d5858f5&amp;d_id=122531&amp;imp_id=5927147759052129&amp;c_id=1134&amp;l_id=10016&amp;url=https%3A%2F%2Fjoinourvillage.org%2Fdonate%2F&amp;ffid=1&amp;co=IN"</w:instrText>
      </w:r>
      <w:r w:rsidRPr="003869B6">
        <w:rPr>
          <w:rFonts w:ascii="Lora" w:eastAsia="Times New Roman" w:hAnsi="Lora" w:cs="Times New Roman"/>
          <w:color w:val="2A2A2A"/>
          <w:kern w:val="0"/>
          <w:sz w:val="27"/>
          <w:szCs w:val="27"/>
          <w:bdr w:val="none" w:sz="0" w:space="0" w:color="auto" w:frame="1"/>
          <w:lang w:eastAsia="en-IN"/>
          <w14:ligatures w14:val="none"/>
        </w:rPr>
      </w:r>
      <w:r w:rsidRPr="003869B6">
        <w:rPr>
          <w:rFonts w:ascii="Lora" w:eastAsia="Times New Roman" w:hAnsi="Lora" w:cs="Times New Roman"/>
          <w:color w:val="2A2A2A"/>
          <w:kern w:val="0"/>
          <w:sz w:val="27"/>
          <w:szCs w:val="27"/>
          <w:bdr w:val="none" w:sz="0" w:space="0" w:color="auto" w:frame="1"/>
          <w:lang w:eastAsia="en-IN"/>
          <w14:ligatures w14:val="none"/>
        </w:rPr>
        <w:fldChar w:fldCharType="separate"/>
      </w:r>
    </w:p>
    <w:p w14:paraId="488F5C59" w14:textId="77777777" w:rsidR="003869B6" w:rsidRPr="003869B6" w:rsidRDefault="003869B6" w:rsidP="003869B6">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3869B6">
        <w:rPr>
          <w:rFonts w:ascii="Lora" w:eastAsia="Times New Roman" w:hAnsi="Lora" w:cs="Times New Roman"/>
          <w:b/>
          <w:bCs/>
          <w:color w:val="C72730"/>
          <w:kern w:val="0"/>
          <w:sz w:val="30"/>
          <w:szCs w:val="30"/>
          <w:u w:val="single"/>
          <w:bdr w:val="none" w:sz="0" w:space="0" w:color="auto" w:frame="1"/>
          <w:lang w:eastAsia="en-IN"/>
          <w14:ligatures w14:val="none"/>
        </w:rPr>
        <w:t>×</w:t>
      </w:r>
    </w:p>
    <w:p w14:paraId="3ED693C8" w14:textId="77777777" w:rsidR="003869B6" w:rsidRPr="003869B6" w:rsidRDefault="003869B6" w:rsidP="003869B6">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3869B6">
        <w:rPr>
          <w:rFonts w:ascii="Lora" w:eastAsia="Times New Roman" w:hAnsi="Lora" w:cs="Times New Roman"/>
          <w:color w:val="2A2A2A"/>
          <w:kern w:val="0"/>
          <w:sz w:val="27"/>
          <w:szCs w:val="27"/>
          <w:bdr w:val="none" w:sz="0" w:space="0" w:color="auto" w:frame="1"/>
          <w:lang w:eastAsia="en-IN"/>
          <w14:ligatures w14:val="none"/>
        </w:rPr>
        <w:fldChar w:fldCharType="end"/>
      </w:r>
    </w:p>
    <w:p w14:paraId="48F02424" w14:textId="77777777" w:rsidR="003869B6" w:rsidRPr="003869B6" w:rsidRDefault="003869B6" w:rsidP="003869B6">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3869B6">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0E16DE0" wp14:editId="43411962">
            <wp:extent cx="135255" cy="135255"/>
            <wp:effectExtent l="0" t="0" r="0" b="0"/>
            <wp:docPr id="356" name="Picture 12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FA753A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List&lt;</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r w:rsidRPr="003869B6">
        <w:rPr>
          <w:rFonts w:ascii="inherit" w:eastAsia="Times New Roman" w:hAnsi="inherit" w:cs="Courier New"/>
          <w:color w:val="B9BDB6"/>
          <w:kern w:val="0"/>
          <w:sz w:val="20"/>
          <w:szCs w:val="20"/>
          <w:lang w:eastAsia="en-IN"/>
          <w14:ligatures w14:val="none"/>
        </w:rPr>
        <w:t>&gt; dept = new List&lt;</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proofErr w:type="gramStart"/>
      <w:r w:rsidRPr="003869B6">
        <w:rPr>
          <w:rFonts w:ascii="inherit" w:eastAsia="Times New Roman" w:hAnsi="inherit" w:cs="Courier New"/>
          <w:color w:val="B9BDB6"/>
          <w:kern w:val="0"/>
          <w:sz w:val="20"/>
          <w:szCs w:val="20"/>
          <w:lang w:eastAsia="en-IN"/>
          <w14:ligatures w14:val="none"/>
        </w:rPr>
        <w:t>&gt;(</w:t>
      </w:r>
      <w:proofErr w:type="gramEnd"/>
      <w:r w:rsidRPr="003869B6">
        <w:rPr>
          <w:rFonts w:ascii="inherit" w:eastAsia="Times New Roman" w:hAnsi="inherit" w:cs="Courier New"/>
          <w:color w:val="B9BDB6"/>
          <w:kern w:val="0"/>
          <w:sz w:val="20"/>
          <w:szCs w:val="20"/>
          <w:lang w:eastAsia="en-IN"/>
          <w14:ligatures w14:val="none"/>
        </w:rPr>
        <w:t>);</w:t>
      </w:r>
    </w:p>
    <w:p w14:paraId="114191C1"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3869B6">
        <w:rPr>
          <w:rFonts w:ascii="inherit" w:eastAsia="Times New Roman" w:hAnsi="inherit" w:cs="Courier New"/>
          <w:color w:val="B9BDB6"/>
          <w:kern w:val="0"/>
          <w:sz w:val="20"/>
          <w:szCs w:val="20"/>
          <w:lang w:eastAsia="en-IN"/>
          <w14:ligatures w14:val="none"/>
        </w:rPr>
        <w:t xml:space="preserve">dept = </w:t>
      </w:r>
      <w:proofErr w:type="spellStart"/>
      <w:proofErr w:type="gramStart"/>
      <w:r w:rsidRPr="003869B6">
        <w:rPr>
          <w:rFonts w:ascii="inherit" w:eastAsia="Times New Roman" w:hAnsi="inherit" w:cs="Courier New"/>
          <w:color w:val="B9BDB6"/>
          <w:kern w:val="0"/>
          <w:sz w:val="20"/>
          <w:szCs w:val="20"/>
          <w:lang w:eastAsia="en-IN"/>
          <w14:ligatures w14:val="none"/>
        </w:rPr>
        <w:t>context.Department.Select</w:t>
      </w:r>
      <w:proofErr w:type="spellEnd"/>
      <w:proofErr w:type="gramEnd"/>
      <w:r w:rsidRPr="003869B6">
        <w:rPr>
          <w:rFonts w:ascii="inherit" w:eastAsia="Times New Roman" w:hAnsi="inherit" w:cs="Courier New"/>
          <w:color w:val="B9BDB6"/>
          <w:kern w:val="0"/>
          <w:sz w:val="20"/>
          <w:szCs w:val="20"/>
          <w:lang w:eastAsia="en-IN"/>
          <w14:ligatures w14:val="none"/>
        </w:rPr>
        <w:t xml:space="preserve">(x =&gt; new </w:t>
      </w:r>
      <w:proofErr w:type="spellStart"/>
      <w:r w:rsidRPr="003869B6">
        <w:rPr>
          <w:rFonts w:ascii="inherit" w:eastAsia="Times New Roman" w:hAnsi="inherit" w:cs="Courier New"/>
          <w:color w:val="B9BDB6"/>
          <w:kern w:val="0"/>
          <w:sz w:val="20"/>
          <w:szCs w:val="20"/>
          <w:lang w:eastAsia="en-IN"/>
          <w14:ligatures w14:val="none"/>
        </w:rPr>
        <w:t>SelectListItem</w:t>
      </w:r>
      <w:proofErr w:type="spellEnd"/>
      <w:r w:rsidRPr="003869B6">
        <w:rPr>
          <w:rFonts w:ascii="inherit" w:eastAsia="Times New Roman" w:hAnsi="inherit" w:cs="Courier New"/>
          <w:color w:val="B9BDB6"/>
          <w:kern w:val="0"/>
          <w:sz w:val="20"/>
          <w:szCs w:val="20"/>
          <w:lang w:eastAsia="en-IN"/>
          <w14:ligatures w14:val="none"/>
        </w:rPr>
        <w:t xml:space="preserve"> { Text = </w:t>
      </w:r>
      <w:proofErr w:type="spellStart"/>
      <w:r w:rsidRPr="003869B6">
        <w:rPr>
          <w:rFonts w:ascii="inherit" w:eastAsia="Times New Roman" w:hAnsi="inherit" w:cs="Courier New"/>
          <w:color w:val="B9BDB6"/>
          <w:kern w:val="0"/>
          <w:sz w:val="20"/>
          <w:szCs w:val="20"/>
          <w:lang w:eastAsia="en-IN"/>
          <w14:ligatures w14:val="none"/>
        </w:rPr>
        <w:t>x.Name</w:t>
      </w:r>
      <w:proofErr w:type="spellEnd"/>
      <w:r w:rsidRPr="003869B6">
        <w:rPr>
          <w:rFonts w:ascii="inherit" w:eastAsia="Times New Roman" w:hAnsi="inherit" w:cs="Courier New"/>
          <w:color w:val="B9BDB6"/>
          <w:kern w:val="0"/>
          <w:sz w:val="20"/>
          <w:szCs w:val="20"/>
          <w:lang w:eastAsia="en-IN"/>
          <w14:ligatures w14:val="none"/>
        </w:rPr>
        <w:t xml:space="preserve">, Value = </w:t>
      </w:r>
      <w:proofErr w:type="spellStart"/>
      <w:r w:rsidRPr="003869B6">
        <w:rPr>
          <w:rFonts w:ascii="inherit" w:eastAsia="Times New Roman" w:hAnsi="inherit" w:cs="Courier New"/>
          <w:color w:val="B9BDB6"/>
          <w:kern w:val="0"/>
          <w:sz w:val="20"/>
          <w:szCs w:val="20"/>
          <w:lang w:eastAsia="en-IN"/>
          <w14:ligatures w14:val="none"/>
        </w:rPr>
        <w:t>x.Id.ToString</w:t>
      </w:r>
      <w:proofErr w:type="spellEnd"/>
      <w:r w:rsidRPr="003869B6">
        <w:rPr>
          <w:rFonts w:ascii="inherit" w:eastAsia="Times New Roman" w:hAnsi="inherit" w:cs="Courier New"/>
          <w:color w:val="B9BDB6"/>
          <w:kern w:val="0"/>
          <w:sz w:val="20"/>
          <w:szCs w:val="20"/>
          <w:lang w:eastAsia="en-IN"/>
          <w14:ligatures w14:val="none"/>
        </w:rPr>
        <w:t>() }).</w:t>
      </w:r>
      <w:proofErr w:type="spellStart"/>
      <w:r w:rsidRPr="003869B6">
        <w:rPr>
          <w:rFonts w:ascii="inherit" w:eastAsia="Times New Roman" w:hAnsi="inherit" w:cs="Courier New"/>
          <w:color w:val="B9BDB6"/>
          <w:kern w:val="0"/>
          <w:sz w:val="20"/>
          <w:szCs w:val="20"/>
          <w:lang w:eastAsia="en-IN"/>
          <w14:ligatures w14:val="none"/>
        </w:rPr>
        <w:t>ToList</w:t>
      </w:r>
      <w:proofErr w:type="spellEnd"/>
      <w:r w:rsidRPr="003869B6">
        <w:rPr>
          <w:rFonts w:ascii="inherit" w:eastAsia="Times New Roman" w:hAnsi="inherit" w:cs="Courier New"/>
          <w:color w:val="B9BDB6"/>
          <w:kern w:val="0"/>
          <w:sz w:val="20"/>
          <w:szCs w:val="20"/>
          <w:lang w:eastAsia="en-IN"/>
          <w14:ligatures w14:val="none"/>
        </w:rPr>
        <w:t>();</w:t>
      </w:r>
    </w:p>
    <w:p w14:paraId="1B81494B" w14:textId="77777777" w:rsidR="003869B6" w:rsidRPr="003869B6" w:rsidRDefault="003869B6" w:rsidP="003869B6">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roofErr w:type="spellStart"/>
      <w:r w:rsidRPr="003869B6">
        <w:rPr>
          <w:rFonts w:ascii="inherit" w:eastAsia="Times New Roman" w:hAnsi="inherit" w:cs="Courier New"/>
          <w:color w:val="B9BDB6"/>
          <w:kern w:val="0"/>
          <w:sz w:val="20"/>
          <w:szCs w:val="20"/>
          <w:lang w:eastAsia="en-IN"/>
          <w14:ligatures w14:val="none"/>
        </w:rPr>
        <w:t>ViewBag.Department</w:t>
      </w:r>
      <w:proofErr w:type="spellEnd"/>
      <w:r w:rsidRPr="003869B6">
        <w:rPr>
          <w:rFonts w:ascii="inherit" w:eastAsia="Times New Roman" w:hAnsi="inherit" w:cs="Courier New"/>
          <w:color w:val="B9BDB6"/>
          <w:kern w:val="0"/>
          <w:sz w:val="20"/>
          <w:szCs w:val="20"/>
          <w:lang w:eastAsia="en-IN"/>
          <w14:ligatures w14:val="none"/>
        </w:rPr>
        <w:t xml:space="preserve"> = </w:t>
      </w:r>
      <w:proofErr w:type="gramStart"/>
      <w:r w:rsidRPr="003869B6">
        <w:rPr>
          <w:rFonts w:ascii="inherit" w:eastAsia="Times New Roman" w:hAnsi="inherit" w:cs="Courier New"/>
          <w:color w:val="B9BDB6"/>
          <w:kern w:val="0"/>
          <w:sz w:val="20"/>
          <w:szCs w:val="20"/>
          <w:lang w:eastAsia="en-IN"/>
          <w14:ligatures w14:val="none"/>
        </w:rPr>
        <w:t>dept;</w:t>
      </w:r>
      <w:proofErr w:type="gramEnd"/>
    </w:p>
    <w:p w14:paraId="49E59438" w14:textId="77777777" w:rsidR="003869B6" w:rsidRPr="003869B6" w:rsidRDefault="003869B6" w:rsidP="003869B6">
      <w:pPr>
        <w:shd w:val="clear" w:color="auto" w:fill="EEEEEE"/>
        <w:spacing w:after="150" w:line="240" w:lineRule="auto"/>
        <w:rPr>
          <w:rFonts w:ascii="Lora" w:eastAsia="Times New Roman" w:hAnsi="Lora" w:cs="Times New Roman"/>
          <w:i/>
          <w:iCs/>
          <w:color w:val="2A2A2A"/>
          <w:kern w:val="0"/>
          <w:sz w:val="27"/>
          <w:szCs w:val="27"/>
          <w:lang w:eastAsia="en-IN"/>
          <w14:ligatures w14:val="none"/>
        </w:rPr>
      </w:pPr>
      <w:r w:rsidRPr="003869B6">
        <w:rPr>
          <w:rFonts w:ascii="Lora" w:eastAsia="Times New Roman" w:hAnsi="Lora" w:cs="Times New Roman"/>
          <w:i/>
          <w:iCs/>
          <w:color w:val="2A2A2A"/>
          <w:kern w:val="0"/>
          <w:sz w:val="27"/>
          <w:szCs w:val="27"/>
          <w:lang w:eastAsia="en-IN"/>
          <w14:ligatures w14:val="none"/>
        </w:rPr>
        <w:t>We can also use </w:t>
      </w:r>
      <w:proofErr w:type="spellStart"/>
      <w:r w:rsidRPr="003869B6">
        <w:rPr>
          <w:rFonts w:ascii="Lora" w:eastAsia="Times New Roman" w:hAnsi="Lora" w:cs="Times New Roman"/>
          <w:i/>
          <w:iCs/>
          <w:color w:val="2A2A2A"/>
          <w:kern w:val="0"/>
          <w:sz w:val="27"/>
          <w:szCs w:val="27"/>
          <w:lang w:eastAsia="en-IN"/>
          <w14:ligatures w14:val="none"/>
        </w:rPr>
        <w:fldChar w:fldCharType="begin"/>
      </w:r>
      <w:r w:rsidRPr="003869B6">
        <w:rPr>
          <w:rFonts w:ascii="Lora" w:eastAsia="Times New Roman" w:hAnsi="Lora" w:cs="Times New Roman"/>
          <w:i/>
          <w:iCs/>
          <w:color w:val="2A2A2A"/>
          <w:kern w:val="0"/>
          <w:sz w:val="27"/>
          <w:szCs w:val="27"/>
          <w:lang w:eastAsia="en-IN"/>
          <w14:ligatures w14:val="none"/>
        </w:rPr>
        <w:instrText>HYPERLINK "https://www.yogihosting.com/insert-records-entity-framework-core/" \l "modelupdate"</w:instrText>
      </w:r>
      <w:r w:rsidRPr="003869B6">
        <w:rPr>
          <w:rFonts w:ascii="Lora" w:eastAsia="Times New Roman" w:hAnsi="Lora" w:cs="Times New Roman"/>
          <w:i/>
          <w:iCs/>
          <w:color w:val="2A2A2A"/>
          <w:kern w:val="0"/>
          <w:sz w:val="27"/>
          <w:szCs w:val="27"/>
          <w:lang w:eastAsia="en-IN"/>
          <w14:ligatures w14:val="none"/>
        </w:rPr>
      </w:r>
      <w:r w:rsidRPr="003869B6">
        <w:rPr>
          <w:rFonts w:ascii="Lora" w:eastAsia="Times New Roman" w:hAnsi="Lora" w:cs="Times New Roman"/>
          <w:i/>
          <w:iCs/>
          <w:color w:val="2A2A2A"/>
          <w:kern w:val="0"/>
          <w:sz w:val="27"/>
          <w:szCs w:val="27"/>
          <w:lang w:eastAsia="en-IN"/>
          <w14:ligatures w14:val="none"/>
        </w:rPr>
        <w:fldChar w:fldCharType="separate"/>
      </w:r>
      <w:r w:rsidRPr="003869B6">
        <w:rPr>
          <w:rFonts w:ascii="Lora" w:eastAsia="Times New Roman" w:hAnsi="Lora" w:cs="Times New Roman"/>
          <w:i/>
          <w:iCs/>
          <w:color w:val="C72730"/>
          <w:kern w:val="0"/>
          <w:sz w:val="27"/>
          <w:szCs w:val="27"/>
          <w:u w:val="single"/>
          <w:lang w:eastAsia="en-IN"/>
          <w14:ligatures w14:val="none"/>
        </w:rPr>
        <w:t>TryUpdateModelAsync</w:t>
      </w:r>
      <w:proofErr w:type="spellEnd"/>
      <w:r w:rsidRPr="003869B6">
        <w:rPr>
          <w:rFonts w:ascii="Lora" w:eastAsia="Times New Roman" w:hAnsi="Lora" w:cs="Times New Roman"/>
          <w:i/>
          <w:iCs/>
          <w:color w:val="2A2A2A"/>
          <w:kern w:val="0"/>
          <w:sz w:val="27"/>
          <w:szCs w:val="27"/>
          <w:lang w:eastAsia="en-IN"/>
          <w14:ligatures w14:val="none"/>
        </w:rPr>
        <w:fldChar w:fldCharType="end"/>
      </w:r>
      <w:r w:rsidRPr="003869B6">
        <w:rPr>
          <w:rFonts w:ascii="Lora" w:eastAsia="Times New Roman" w:hAnsi="Lora" w:cs="Times New Roman"/>
          <w:i/>
          <w:iCs/>
          <w:color w:val="2A2A2A"/>
          <w:kern w:val="0"/>
          <w:sz w:val="27"/>
          <w:szCs w:val="27"/>
          <w:lang w:eastAsia="en-IN"/>
          <w14:ligatures w14:val="none"/>
        </w:rPr>
        <w:t xml:space="preserve"> during the </w:t>
      </w:r>
      <w:proofErr w:type="spellStart"/>
      <w:r w:rsidRPr="003869B6">
        <w:rPr>
          <w:rFonts w:ascii="Lora" w:eastAsia="Times New Roman" w:hAnsi="Lora" w:cs="Times New Roman"/>
          <w:i/>
          <w:iCs/>
          <w:color w:val="2A2A2A"/>
          <w:kern w:val="0"/>
          <w:sz w:val="27"/>
          <w:szCs w:val="27"/>
          <w:lang w:eastAsia="en-IN"/>
          <w14:ligatures w14:val="none"/>
        </w:rPr>
        <w:t>updation</w:t>
      </w:r>
      <w:proofErr w:type="spellEnd"/>
      <w:r w:rsidRPr="003869B6">
        <w:rPr>
          <w:rFonts w:ascii="Lora" w:eastAsia="Times New Roman" w:hAnsi="Lora" w:cs="Times New Roman"/>
          <w:i/>
          <w:iCs/>
          <w:color w:val="2A2A2A"/>
          <w:kern w:val="0"/>
          <w:sz w:val="27"/>
          <w:szCs w:val="27"/>
          <w:lang w:eastAsia="en-IN"/>
          <w14:ligatures w14:val="none"/>
        </w:rPr>
        <w:t xml:space="preserve"> of records.</w:t>
      </w:r>
    </w:p>
    <w:p w14:paraId="0773F73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The update code with </w:t>
      </w:r>
      <w:proofErr w:type="spellStart"/>
      <w:r w:rsidRPr="003869B6">
        <w:rPr>
          <w:rFonts w:ascii="Lora" w:eastAsia="Times New Roman" w:hAnsi="Lora" w:cs="Times New Roman"/>
          <w:color w:val="2A2A2A"/>
          <w:kern w:val="0"/>
          <w:sz w:val="27"/>
          <w:szCs w:val="27"/>
          <w:lang w:eastAsia="en-IN"/>
          <w14:ligatures w14:val="none"/>
        </w:rPr>
        <w:t>TryUpdateModelAsync</w:t>
      </w:r>
      <w:proofErr w:type="spellEnd"/>
      <w:r w:rsidRPr="003869B6">
        <w:rPr>
          <w:rFonts w:ascii="Lora" w:eastAsia="Times New Roman" w:hAnsi="Lora" w:cs="Times New Roman"/>
          <w:color w:val="2A2A2A"/>
          <w:kern w:val="0"/>
          <w:sz w:val="27"/>
          <w:szCs w:val="27"/>
          <w:lang w:eastAsia="en-IN"/>
          <w14:ligatures w14:val="none"/>
        </w:rPr>
        <w:t xml:space="preserve"> is given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7D5251AA" w14:textId="77777777" w:rsidTr="003869B6">
        <w:tc>
          <w:tcPr>
            <w:tcW w:w="6" w:type="dxa"/>
            <w:tcBorders>
              <w:top w:val="nil"/>
              <w:left w:val="nil"/>
              <w:bottom w:val="nil"/>
              <w:right w:val="nil"/>
            </w:tcBorders>
            <w:vAlign w:val="bottom"/>
            <w:hideMark/>
          </w:tcPr>
          <w:p w14:paraId="06E0E9A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7D6F92B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3C5D40E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60902C5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160215E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690FAC1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1948DDE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1B756C3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02C6360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09138A8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4DB62AA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608FD9D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09A52E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20F2E83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14</w:t>
            </w:r>
          </w:p>
          <w:p w14:paraId="21C3269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56ABAFC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1382CE4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1C30CFC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17A0493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7B2635E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20</w:t>
            </w:r>
          </w:p>
          <w:p w14:paraId="03EE8DC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71C0C67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0B8A49D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p w14:paraId="533EFCE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24</w:t>
            </w:r>
          </w:p>
          <w:p w14:paraId="32789D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25</w:t>
            </w:r>
          </w:p>
          <w:p w14:paraId="583E4BA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26</w:t>
            </w:r>
          </w:p>
          <w:p w14:paraId="68EA1D7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27</w:t>
            </w:r>
          </w:p>
          <w:p w14:paraId="7878399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28</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3747136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lastRenderedPageBreak/>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3CC0287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b/>
                <w:bCs/>
                <w:color w:val="006699"/>
                <w:kern w:val="0"/>
                <w:sz w:val="26"/>
                <w:szCs w:val="26"/>
                <w:bdr w:val="none" w:sz="0" w:space="0" w:color="auto" w:frame="1"/>
                <w:lang w:eastAsia="en-IN"/>
                <w14:ligatures w14:val="none"/>
              </w:rPr>
              <w:t>public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b/>
                <w:bCs/>
                <w:color w:val="006699"/>
                <w:kern w:val="0"/>
                <w:sz w:val="26"/>
                <w:szCs w:val="26"/>
                <w:bdr w:val="none" w:sz="0" w:space="0" w:color="auto" w:frame="1"/>
                <w:lang w:eastAsia="en-IN"/>
                <w14:ligatures w14:val="none"/>
              </w:rPr>
              <w:t>async</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Update(</w:t>
            </w:r>
            <w:proofErr w:type="gramEnd"/>
            <w:r w:rsidRPr="003869B6">
              <w:rPr>
                <w:rFonts w:ascii="Consolas" w:eastAsia="Times New Roman" w:hAnsi="Consolas" w:cs="Courier New"/>
                <w:b/>
                <w:bCs/>
                <w:color w:val="006699"/>
                <w:kern w:val="0"/>
                <w:sz w:val="26"/>
                <w:szCs w:val="26"/>
                <w:bdr w:val="none" w:sz="0" w:space="0" w:color="auto" w:frame="1"/>
                <w:lang w:eastAsia="en-IN"/>
                <w14:ligatures w14:val="none"/>
              </w:rPr>
              <w:t>int</w:t>
            </w:r>
            <w:r w:rsidRPr="003869B6">
              <w:rPr>
                <w:rFonts w:ascii="Consolas" w:eastAsia="Times New Roman" w:hAnsi="Consolas" w:cs="Courier New"/>
                <w:color w:val="000000"/>
                <w:kern w:val="0"/>
                <w:sz w:val="26"/>
                <w:szCs w:val="26"/>
                <w:bdr w:val="none" w:sz="0" w:space="0" w:color="auto" w:frame="1"/>
                <w:lang w:eastAsia="en-IN"/>
                <w14:ligatures w14:val="none"/>
              </w:rPr>
              <w:t>? id)</w:t>
            </w:r>
          </w:p>
          <w:p w14:paraId="32DD331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AFE261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if</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 xml:space="preserve">(id == </w:t>
            </w:r>
            <w:r w:rsidRPr="003869B6">
              <w:rPr>
                <w:rFonts w:ascii="Consolas" w:eastAsia="Times New Roman" w:hAnsi="Consolas" w:cs="Courier New"/>
                <w:b/>
                <w:bCs/>
                <w:color w:val="006699"/>
                <w:kern w:val="0"/>
                <w:sz w:val="26"/>
                <w:szCs w:val="26"/>
                <w:bdr w:val="none" w:sz="0" w:space="0" w:color="auto" w:frame="1"/>
                <w:lang w:eastAsia="en-IN"/>
                <w14:ligatures w14:val="none"/>
              </w:rPr>
              <w:t>null</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30727C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48EC43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NotFound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6409EBD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6BA94EA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var</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employeeToUpdate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context.Employee.FirstOrDefaultAsync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 id);</w:t>
            </w:r>
          </w:p>
          <w:p w14:paraId="593A40D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if</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TryUpdateModelAsync</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&lt;Employee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End"/>
          </w:p>
          <w:p w14:paraId="2AD572F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employeeToUpdate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59A8037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D99934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 xml:space="preserve">s =&gt;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s.Name</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 xml:space="preserve">, 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s.DepartmentId</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s =&gt;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s.Designation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7B389E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DBDE92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try</w:t>
            </w:r>
          </w:p>
          <w:p w14:paraId="69A5C07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6D5DD3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await</w:t>
            </w:r>
            <w:r w:rsidRPr="003869B6">
              <w:rPr>
                <w:rFonts w:ascii="Consolas" w:eastAsia="Times New Roman" w:hAnsi="Consolas" w:cs="Courier New"/>
                <w:color w:val="333333"/>
                <w:kern w:val="0"/>
                <w:sz w:val="26"/>
                <w:szCs w:val="26"/>
                <w:lang w:eastAsia="en-IN"/>
                <w14:ligatures w14:val="none"/>
              </w:rPr>
              <w:t xml:space="preserve"> </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3869B6">
              <w:rPr>
                <w:rFonts w:ascii="Consolas" w:eastAsia="Times New Roman" w:hAnsi="Consolas" w:cs="Courier New"/>
                <w:color w:val="000000"/>
                <w:kern w:val="0"/>
                <w:sz w:val="26"/>
                <w:szCs w:val="26"/>
                <w:bdr w:val="none" w:sz="0" w:space="0" w:color="auto" w:frame="1"/>
                <w:lang w:eastAsia="en-IN"/>
                <w14:ligatures w14:val="none"/>
              </w:rPr>
              <w:t>();</w:t>
            </w:r>
          </w:p>
          <w:p w14:paraId="2594591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RedirectToAction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nameof</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Index));</w:t>
            </w:r>
          </w:p>
          <w:p w14:paraId="472B174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5B29010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catch</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DbUpdateException</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color w:val="008200"/>
                <w:kern w:val="0"/>
                <w:sz w:val="26"/>
                <w:szCs w:val="26"/>
                <w:bdr w:val="none" w:sz="0" w:space="0" w:color="auto" w:frame="1"/>
                <w:lang w:eastAsia="en-IN"/>
                <w14:ligatures w14:val="none"/>
              </w:rPr>
              <w:t>/* ex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4F18EAD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9F5312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8200"/>
                <w:kern w:val="0"/>
                <w:sz w:val="26"/>
                <w:szCs w:val="26"/>
                <w:bdr w:val="none" w:sz="0" w:space="0" w:color="auto" w:frame="1"/>
                <w:lang w:eastAsia="en-IN"/>
                <w14:ligatures w14:val="none"/>
              </w:rPr>
              <w:t>//Log the error (uncomment ex variable name and write a log.)</w:t>
            </w:r>
          </w:p>
          <w:p w14:paraId="1E6AE40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ModelState.AddModelError</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 xml:space="preserve">, </w:t>
            </w:r>
            <w:r w:rsidRPr="003869B6">
              <w:rPr>
                <w:rFonts w:ascii="Consolas" w:eastAsia="Times New Roman" w:hAnsi="Consolas" w:cs="Courier New"/>
                <w:color w:val="0000FF"/>
                <w:kern w:val="0"/>
                <w:sz w:val="26"/>
                <w:szCs w:val="26"/>
                <w:bdr w:val="none" w:sz="0" w:space="0" w:color="auto" w:frame="1"/>
                <w:lang w:eastAsia="en-IN"/>
                <w14:ligatures w14:val="none"/>
              </w:rPr>
              <w:t>"Unable to save changes. "</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5BBCCD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FF"/>
                <w:kern w:val="0"/>
                <w:sz w:val="26"/>
                <w:szCs w:val="26"/>
                <w:bdr w:val="none" w:sz="0" w:space="0" w:color="auto" w:frame="1"/>
                <w:lang w:eastAsia="en-IN"/>
                <w14:ligatures w14:val="none"/>
              </w:rPr>
              <w:t>"Try again, and if the problem persists, "</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10AE598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see</w:t>
            </w:r>
            <w:proofErr w:type="gramEnd"/>
            <w:r w:rsidRPr="003869B6">
              <w:rPr>
                <w:rFonts w:ascii="Consolas" w:eastAsia="Times New Roman" w:hAnsi="Consolas" w:cs="Courier New"/>
                <w:color w:val="0000FF"/>
                <w:kern w:val="0"/>
                <w:sz w:val="26"/>
                <w:szCs w:val="26"/>
                <w:bdr w:val="none" w:sz="0" w:space="0" w:color="auto" w:frame="1"/>
                <w:lang w:eastAsia="en-IN"/>
                <w14:ligatures w14:val="none"/>
              </w:rPr>
              <w:t xml:space="preserve"> your system administrator."</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0BAE635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3C25064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736D875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b/>
                <w:bCs/>
                <w:color w:val="006699"/>
                <w:kern w:val="0"/>
                <w:sz w:val="26"/>
                <w:szCs w:val="26"/>
                <w:bdr w:val="none" w:sz="0" w:space="0" w:color="auto" w:frame="1"/>
                <w:lang w:eastAsia="en-IN"/>
                <w14:ligatures w14:val="none"/>
              </w:rPr>
              <w:t>return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View(</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employeeToUpdate</w:t>
            </w:r>
            <w:proofErr w:type="spellEnd"/>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4BEDD00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tc>
      </w:tr>
    </w:tbl>
    <w:p w14:paraId="5A13DEA4"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 xml:space="preserve">Here we have int type parameter for the employee id. We then are reading the employee entity with the given id from the database and then calling </w:t>
      </w:r>
      <w:proofErr w:type="spellStart"/>
      <w:r w:rsidRPr="003869B6">
        <w:rPr>
          <w:rFonts w:ascii="Lora" w:eastAsia="Times New Roman" w:hAnsi="Lora" w:cs="Times New Roman"/>
          <w:color w:val="2A2A2A"/>
          <w:kern w:val="0"/>
          <w:sz w:val="27"/>
          <w:szCs w:val="27"/>
          <w:lang w:eastAsia="en-IN"/>
          <w14:ligatures w14:val="none"/>
        </w:rPr>
        <w:t>TryUpdateModel</w:t>
      </w:r>
      <w:proofErr w:type="spellEnd"/>
      <w:r w:rsidRPr="003869B6">
        <w:rPr>
          <w:rFonts w:ascii="Lora" w:eastAsia="Times New Roman" w:hAnsi="Lora" w:cs="Times New Roman"/>
          <w:color w:val="2A2A2A"/>
          <w:kern w:val="0"/>
          <w:sz w:val="27"/>
          <w:szCs w:val="27"/>
          <w:lang w:eastAsia="en-IN"/>
          <w14:ligatures w14:val="none"/>
        </w:rPr>
        <w:t xml:space="preserve">, passing in an explicit allowed properties list that needs to be updated. These are Name, </w:t>
      </w:r>
      <w:proofErr w:type="spellStart"/>
      <w:r w:rsidRPr="003869B6">
        <w:rPr>
          <w:rFonts w:ascii="Lora" w:eastAsia="Times New Roman" w:hAnsi="Lora" w:cs="Times New Roman"/>
          <w:color w:val="2A2A2A"/>
          <w:kern w:val="0"/>
          <w:sz w:val="27"/>
          <w:szCs w:val="27"/>
          <w:lang w:eastAsia="en-IN"/>
          <w14:ligatures w14:val="none"/>
        </w:rPr>
        <w:t>DepartmentId</w:t>
      </w:r>
      <w:proofErr w:type="spellEnd"/>
      <w:r w:rsidRPr="003869B6">
        <w:rPr>
          <w:rFonts w:ascii="Lora" w:eastAsia="Times New Roman" w:hAnsi="Lora" w:cs="Times New Roman"/>
          <w:color w:val="2A2A2A"/>
          <w:kern w:val="0"/>
          <w:sz w:val="27"/>
          <w:szCs w:val="27"/>
          <w:lang w:eastAsia="en-IN"/>
          <w14:ligatures w14:val="none"/>
        </w:rPr>
        <w:t xml:space="preserve"> and Designation.</w:t>
      </w:r>
    </w:p>
    <w:p w14:paraId="47512B6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Next, add the </w:t>
      </w:r>
      <w:proofErr w:type="spellStart"/>
      <w:r w:rsidRPr="003869B6">
        <w:rPr>
          <w:rFonts w:ascii="Lora" w:eastAsia="Times New Roman" w:hAnsi="Lora" w:cs="Times New Roman"/>
          <w:color w:val="2A2A2A"/>
          <w:kern w:val="0"/>
          <w:sz w:val="27"/>
          <w:szCs w:val="27"/>
          <w:shd w:val="clear" w:color="auto" w:fill="D9FCF1"/>
          <w:lang w:eastAsia="en-IN"/>
          <w14:ligatures w14:val="none"/>
        </w:rPr>
        <w:t>Update.cshtml</w:t>
      </w:r>
      <w:proofErr w:type="spellEnd"/>
      <w:r w:rsidRPr="003869B6">
        <w:rPr>
          <w:rFonts w:ascii="Lora" w:eastAsia="Times New Roman" w:hAnsi="Lora" w:cs="Times New Roman"/>
          <w:color w:val="2A2A2A"/>
          <w:kern w:val="0"/>
          <w:sz w:val="27"/>
          <w:szCs w:val="27"/>
          <w:lang w:eastAsia="en-IN"/>
          <w14:ligatures w14:val="none"/>
        </w:rPr>
        <w:t> razor view file inside the </w:t>
      </w:r>
      <w:r w:rsidRPr="003869B6">
        <w:rPr>
          <w:rFonts w:ascii="Lora" w:eastAsia="Times New Roman" w:hAnsi="Lora" w:cs="Times New Roman"/>
          <w:color w:val="2A2A2A"/>
          <w:kern w:val="0"/>
          <w:sz w:val="27"/>
          <w:szCs w:val="27"/>
          <w:shd w:val="clear" w:color="auto" w:fill="D9FCF1"/>
          <w:lang w:eastAsia="en-IN"/>
          <w14:ligatures w14:val="none"/>
        </w:rPr>
        <w:t>Views/Employee</w:t>
      </w:r>
      <w:r w:rsidRPr="003869B6">
        <w:rPr>
          <w:rFonts w:ascii="Lora" w:eastAsia="Times New Roman" w:hAnsi="Lora" w:cs="Times New Roman"/>
          <w:color w:val="2A2A2A"/>
          <w:kern w:val="0"/>
          <w:sz w:val="27"/>
          <w:szCs w:val="27"/>
          <w:lang w:eastAsia="en-IN"/>
          <w14:ligatures w14:val="none"/>
        </w:rPr>
        <w:t xml:space="preserve"> folder with the following it. The view will show the employee record on a form for the user to update </w:t>
      </w:r>
      <w:proofErr w:type="spellStart"/>
      <w:proofErr w:type="gramStart"/>
      <w:r w:rsidRPr="003869B6">
        <w:rPr>
          <w:rFonts w:ascii="Lora" w:eastAsia="Times New Roman" w:hAnsi="Lora" w:cs="Times New Roman"/>
          <w:color w:val="2A2A2A"/>
          <w:kern w:val="0"/>
          <w:sz w:val="27"/>
          <w:szCs w:val="27"/>
          <w:lang w:eastAsia="en-IN"/>
          <w14:ligatures w14:val="none"/>
        </w:rPr>
        <w:t>it’s</w:t>
      </w:r>
      <w:proofErr w:type="spellEnd"/>
      <w:proofErr w:type="gramEnd"/>
      <w:r w:rsidRPr="003869B6">
        <w:rPr>
          <w:rFonts w:ascii="Lora" w:eastAsia="Times New Roman" w:hAnsi="Lora" w:cs="Times New Roman"/>
          <w:color w:val="2A2A2A"/>
          <w:kern w:val="0"/>
          <w:sz w:val="27"/>
          <w:szCs w:val="27"/>
          <w:lang w:eastAsia="en-IN"/>
          <w14:ligatures w14:val="none"/>
        </w:rPr>
        <w:t xml:space="preserve"> fields.</w:t>
      </w:r>
    </w:p>
    <w:tbl>
      <w:tblPr>
        <w:tblW w:w="14725" w:type="dxa"/>
        <w:tblCellMar>
          <w:left w:w="0" w:type="dxa"/>
          <w:right w:w="0" w:type="dxa"/>
        </w:tblCellMar>
        <w:tblLook w:val="04A0" w:firstRow="1" w:lastRow="0" w:firstColumn="1" w:lastColumn="0" w:noHBand="0" w:noVBand="1"/>
      </w:tblPr>
      <w:tblGrid>
        <w:gridCol w:w="272"/>
        <w:gridCol w:w="14453"/>
      </w:tblGrid>
      <w:tr w:rsidR="003869B6" w:rsidRPr="003869B6" w14:paraId="609B3023" w14:textId="77777777" w:rsidTr="003869B6">
        <w:tc>
          <w:tcPr>
            <w:tcW w:w="6" w:type="dxa"/>
            <w:tcBorders>
              <w:top w:val="nil"/>
              <w:left w:val="nil"/>
              <w:bottom w:val="nil"/>
              <w:right w:val="nil"/>
            </w:tcBorders>
            <w:vAlign w:val="bottom"/>
            <w:hideMark/>
          </w:tcPr>
          <w:p w14:paraId="0FFA982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1BAC27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3683759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6C426C2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4B3B2520"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370C0F4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64B2B15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364955C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366D907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244BC36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09950E2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364CDB0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3D7BE58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552220A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194C472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15</w:t>
            </w:r>
          </w:p>
          <w:p w14:paraId="1E52160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4E24F917"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B74D7A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4C82C60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4FF43E7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20</w:t>
            </w:r>
          </w:p>
          <w:p w14:paraId="680DCE2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74AA5CFF"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46BE90A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p w14:paraId="17BF633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24</w:t>
            </w:r>
          </w:p>
        </w:tc>
        <w:tc>
          <w:tcPr>
            <w:tcW w:w="14018" w:type="dxa"/>
            <w:tcBorders>
              <w:top w:val="nil"/>
              <w:left w:val="nil"/>
              <w:bottom w:val="nil"/>
              <w:right w:val="nil"/>
            </w:tcBorders>
            <w:shd w:val="clear" w:color="auto" w:fill="F1F1F1"/>
            <w:tcMar>
              <w:top w:w="30" w:type="dxa"/>
              <w:left w:w="90" w:type="dxa"/>
              <w:bottom w:w="30" w:type="dxa"/>
              <w:right w:w="90" w:type="dxa"/>
            </w:tcMar>
            <w:vAlign w:val="bottom"/>
            <w:hideMark/>
          </w:tcPr>
          <w:p w14:paraId="244D9F4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lastRenderedPageBreak/>
              <w:t>@{</w:t>
            </w:r>
          </w:p>
          <w:p w14:paraId="50E3408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["Title"] = "Update Employee</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392F528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677F17C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11C039B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@model Employee</w:t>
            </w:r>
          </w:p>
          <w:p w14:paraId="1672BDB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AE574C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h1</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&gt;Create Employee&lt;/</w:t>
            </w:r>
            <w:r w:rsidRPr="003869B6">
              <w:rPr>
                <w:rFonts w:ascii="Consolas" w:eastAsia="Times New Roman" w:hAnsi="Consolas" w:cs="Courier New"/>
                <w:b/>
                <w:bCs/>
                <w:color w:val="006699"/>
                <w:kern w:val="0"/>
                <w:sz w:val="26"/>
                <w:szCs w:val="26"/>
                <w:bdr w:val="none" w:sz="0" w:space="0" w:color="auto" w:frame="1"/>
                <w:lang w:eastAsia="en-IN"/>
                <w14:ligatures w14:val="none"/>
              </w:rPr>
              <w:t>h1</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5FBD682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b/>
                <w:bCs/>
                <w:color w:val="006699"/>
                <w:kern w:val="0"/>
                <w:sz w:val="26"/>
                <w:szCs w:val="26"/>
                <w:bdr w:val="none" w:sz="0" w:space="0" w:color="auto" w:frame="1"/>
                <w:lang w:eastAsia="en-IN"/>
                <w14:ligatures w14:val="none"/>
              </w:rPr>
              <w:t>a</w:t>
            </w:r>
            <w:proofErr w:type="gramEnd"/>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asp-action</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"Index"</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&gt;Back&lt;/</w:t>
            </w:r>
            <w:r w:rsidRPr="003869B6">
              <w:rPr>
                <w:rFonts w:ascii="Consolas" w:eastAsia="Times New Roman" w:hAnsi="Consolas" w:cs="Courier New"/>
                <w:b/>
                <w:bCs/>
                <w:color w:val="006699"/>
                <w:kern w:val="0"/>
                <w:sz w:val="26"/>
                <w:szCs w:val="26"/>
                <w:bdr w:val="none" w:sz="0" w:space="0" w:color="auto" w:frame="1"/>
                <w:lang w:eastAsia="en-IN"/>
                <w14:ligatures w14:val="none"/>
              </w:rPr>
              <w:t>a</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050AD8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321DF15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form</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method</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"post"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41C002D3"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7E3942A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"Name"</w:t>
            </w:r>
            <w:r w:rsidRPr="003869B6">
              <w:rPr>
                <w:rFonts w:ascii="Consolas" w:eastAsia="Times New Roman" w:hAnsi="Consolas" w:cs="Courier New"/>
                <w:color w:val="000000"/>
                <w:kern w:val="0"/>
                <w:sz w:val="26"/>
                <w:szCs w:val="26"/>
                <w:bdr w:val="none" w:sz="0" w:space="0" w:color="auto" w:frame="1"/>
                <w:lang w:eastAsia="en-IN"/>
                <w14:ligatures w14:val="none"/>
              </w:rPr>
              <w:t>&gt;&lt;/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75BFC18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input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"Name"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586F905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4B0113A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35CA4E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"Department"</w:t>
            </w:r>
            <w:r w:rsidRPr="003869B6">
              <w:rPr>
                <w:rFonts w:ascii="Consolas" w:eastAsia="Times New Roman" w:hAnsi="Consolas" w:cs="Courier New"/>
                <w:color w:val="000000"/>
                <w:kern w:val="0"/>
                <w:sz w:val="26"/>
                <w:szCs w:val="26"/>
                <w:bdr w:val="none" w:sz="0" w:space="0" w:color="auto" w:frame="1"/>
                <w:lang w:eastAsia="en-IN"/>
                <w14:ligatures w14:val="none"/>
              </w:rPr>
              <w:t>&gt;&lt;/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142FB9B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select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DepartmentId</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asp-items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ViewBag.Department</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000000"/>
                <w:kern w:val="0"/>
                <w:sz w:val="26"/>
                <w:szCs w:val="26"/>
                <w:bdr w:val="none" w:sz="0" w:space="0" w:color="auto" w:frame="1"/>
                <w:lang w:eastAsia="en-IN"/>
                <w14:ligatures w14:val="none"/>
              </w:rPr>
              <w:t>&gt;&lt;/</w:t>
            </w:r>
            <w:r w:rsidRPr="003869B6">
              <w:rPr>
                <w:rFonts w:ascii="Consolas" w:eastAsia="Times New Roman" w:hAnsi="Consolas" w:cs="Courier New"/>
                <w:b/>
                <w:bCs/>
                <w:color w:val="006699"/>
                <w:kern w:val="0"/>
                <w:sz w:val="26"/>
                <w:szCs w:val="26"/>
                <w:bdr w:val="none" w:sz="0" w:space="0" w:color="auto" w:frame="1"/>
                <w:lang w:eastAsia="en-IN"/>
                <w14:ligatures w14:val="none"/>
              </w:rPr>
              <w:t>select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5F576D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4DD7851"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"form-group"</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2F5D7D37"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"Designation"</w:t>
            </w:r>
            <w:r w:rsidRPr="003869B6">
              <w:rPr>
                <w:rFonts w:ascii="Consolas" w:eastAsia="Times New Roman" w:hAnsi="Consolas" w:cs="Courier New"/>
                <w:color w:val="000000"/>
                <w:kern w:val="0"/>
                <w:sz w:val="26"/>
                <w:szCs w:val="26"/>
                <w:bdr w:val="none" w:sz="0" w:space="0" w:color="auto" w:frame="1"/>
                <w:lang w:eastAsia="en-IN"/>
                <w14:ligatures w14:val="none"/>
              </w:rPr>
              <w:t>&gt;&lt;/</w:t>
            </w:r>
            <w:r w:rsidRPr="003869B6">
              <w:rPr>
                <w:rFonts w:ascii="Consolas" w:eastAsia="Times New Roman" w:hAnsi="Consolas" w:cs="Courier New"/>
                <w:b/>
                <w:bCs/>
                <w:color w:val="006699"/>
                <w:kern w:val="0"/>
                <w:sz w:val="26"/>
                <w:szCs w:val="26"/>
                <w:bdr w:val="none" w:sz="0" w:space="0" w:color="auto" w:frame="1"/>
                <w:lang w:eastAsia="en-IN"/>
                <w14:ligatures w14:val="none"/>
              </w:rPr>
              <w:t>label</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0996CE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input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asp-for</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"Designation"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"form-control"</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8F32C5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div</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73F9B4D6"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button</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type</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"submit"</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-primary"</w:t>
            </w:r>
            <w:r w:rsidRPr="003869B6">
              <w:rPr>
                <w:rFonts w:ascii="Consolas" w:eastAsia="Times New Roman" w:hAnsi="Consolas" w:cs="Courier New"/>
                <w:color w:val="000000"/>
                <w:kern w:val="0"/>
                <w:sz w:val="26"/>
                <w:szCs w:val="26"/>
                <w:bdr w:val="none" w:sz="0" w:space="0" w:color="auto" w:frame="1"/>
                <w:lang w:eastAsia="en-IN"/>
                <w14:ligatures w14:val="none"/>
              </w:rPr>
              <w:t>&gt;Create&lt;/</w:t>
            </w:r>
            <w:r w:rsidRPr="003869B6">
              <w:rPr>
                <w:rFonts w:ascii="Consolas" w:eastAsia="Times New Roman" w:hAnsi="Consolas" w:cs="Courier New"/>
                <w:b/>
                <w:bCs/>
                <w:color w:val="006699"/>
                <w:kern w:val="0"/>
                <w:sz w:val="26"/>
                <w:szCs w:val="26"/>
                <w:bdr w:val="none" w:sz="0" w:space="0" w:color="auto" w:frame="1"/>
                <w:lang w:eastAsia="en-IN"/>
                <w14:ligatures w14:val="none"/>
              </w:rPr>
              <w:t>button</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4D9B79C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form</w:t>
            </w:r>
            <w:r w:rsidRPr="003869B6">
              <w:rPr>
                <w:rFonts w:ascii="Consolas" w:eastAsia="Times New Roman" w:hAnsi="Consolas" w:cs="Courier New"/>
                <w:color w:val="000000"/>
                <w:kern w:val="0"/>
                <w:sz w:val="26"/>
                <w:szCs w:val="26"/>
                <w:bdr w:val="none" w:sz="0" w:space="0" w:color="auto" w:frame="1"/>
                <w:lang w:eastAsia="en-IN"/>
                <w14:ligatures w14:val="none"/>
              </w:rPr>
              <w:t>&gt;</w:t>
            </w:r>
          </w:p>
        </w:tc>
      </w:tr>
    </w:tbl>
    <w:p w14:paraId="3C92AA0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The update employee form will look as shown by the below image.</w:t>
      </w:r>
    </w:p>
    <w:p w14:paraId="61926773" w14:textId="4A0E79C1"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33778F15" wp14:editId="0CB8E13D">
                <wp:extent cx="304800" cy="304800"/>
                <wp:effectExtent l="0" t="0" r="0" b="0"/>
                <wp:docPr id="535174858" name="AutoShape 357" descr="update records ef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0C6B4" id="AutoShape 357" o:spid="_x0000_s1026" alt="update records ef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2C0E061F" wp14:editId="68949657">
            <wp:extent cx="4694767" cy="2500730"/>
            <wp:effectExtent l="0" t="0" r="0" b="0"/>
            <wp:docPr id="7143011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99553" cy="2503279"/>
                    </a:xfrm>
                    <a:prstGeom prst="rect">
                      <a:avLst/>
                    </a:prstGeom>
                    <a:noFill/>
                  </pic:spPr>
                </pic:pic>
              </a:graphicData>
            </a:graphic>
          </wp:inline>
        </w:drawing>
      </w:r>
    </w:p>
    <w:p w14:paraId="48977F7E"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The final thing to do is to add the Update links to the Index view of the Employee controller. The code to add is shown in highlighted manner below.</w:t>
      </w:r>
    </w:p>
    <w:tbl>
      <w:tblPr>
        <w:tblW w:w="14667" w:type="dxa"/>
        <w:tblCellMar>
          <w:left w:w="0" w:type="dxa"/>
          <w:right w:w="0" w:type="dxa"/>
        </w:tblCellMar>
        <w:tblLook w:val="04A0" w:firstRow="1" w:lastRow="0" w:firstColumn="1" w:lastColumn="0" w:noHBand="0" w:noVBand="1"/>
      </w:tblPr>
      <w:tblGrid>
        <w:gridCol w:w="272"/>
        <w:gridCol w:w="14395"/>
      </w:tblGrid>
      <w:tr w:rsidR="003869B6" w:rsidRPr="003869B6" w14:paraId="13A032DF" w14:textId="77777777" w:rsidTr="003869B6">
        <w:tc>
          <w:tcPr>
            <w:tcW w:w="6" w:type="dxa"/>
            <w:tcBorders>
              <w:top w:val="nil"/>
              <w:left w:val="nil"/>
              <w:bottom w:val="nil"/>
              <w:right w:val="nil"/>
            </w:tcBorders>
            <w:vAlign w:val="bottom"/>
            <w:hideMark/>
          </w:tcPr>
          <w:p w14:paraId="7702E10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w:t>
            </w:r>
          </w:p>
          <w:p w14:paraId="447EFA9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w:t>
            </w:r>
          </w:p>
          <w:p w14:paraId="565F7BC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w:t>
            </w:r>
          </w:p>
          <w:p w14:paraId="281D02E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4</w:t>
            </w:r>
          </w:p>
          <w:p w14:paraId="7C04F77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5</w:t>
            </w:r>
          </w:p>
          <w:p w14:paraId="659655C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6</w:t>
            </w:r>
          </w:p>
          <w:p w14:paraId="53650942"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7</w:t>
            </w:r>
          </w:p>
          <w:p w14:paraId="662106A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8</w:t>
            </w:r>
          </w:p>
          <w:p w14:paraId="1C087701"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9</w:t>
            </w:r>
          </w:p>
          <w:p w14:paraId="0BCA286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10</w:t>
            </w:r>
          </w:p>
          <w:p w14:paraId="657C8C05"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11</w:t>
            </w:r>
          </w:p>
          <w:p w14:paraId="76149A24"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12</w:t>
            </w:r>
          </w:p>
          <w:p w14:paraId="0F6A60BA"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13</w:t>
            </w:r>
          </w:p>
          <w:p w14:paraId="7F0D669B"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14</w:t>
            </w:r>
          </w:p>
          <w:p w14:paraId="40263A80"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15</w:t>
            </w:r>
          </w:p>
          <w:p w14:paraId="159F137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16</w:t>
            </w:r>
          </w:p>
          <w:p w14:paraId="12B9D92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17</w:t>
            </w:r>
          </w:p>
          <w:p w14:paraId="7ECD683D"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18</w:t>
            </w:r>
          </w:p>
          <w:p w14:paraId="2924E4A6"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19</w:t>
            </w:r>
          </w:p>
          <w:p w14:paraId="07646AC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lastRenderedPageBreak/>
              <w:t>20</w:t>
            </w:r>
          </w:p>
          <w:p w14:paraId="3261302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21</w:t>
            </w:r>
          </w:p>
          <w:p w14:paraId="55813C88"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22</w:t>
            </w:r>
          </w:p>
          <w:p w14:paraId="59FC0A9E"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23</w:t>
            </w:r>
          </w:p>
          <w:p w14:paraId="353027B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24</w:t>
            </w:r>
          </w:p>
          <w:p w14:paraId="13715D6C"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25</w:t>
            </w:r>
          </w:p>
          <w:p w14:paraId="7F19B0F4"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26</w:t>
            </w:r>
          </w:p>
          <w:p w14:paraId="17A66DBD"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27</w:t>
            </w:r>
          </w:p>
          <w:p w14:paraId="66CCB11E" w14:textId="77777777" w:rsidR="003869B6" w:rsidRPr="003869B6" w:rsidRDefault="003869B6" w:rsidP="003869B6">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3869B6">
              <w:rPr>
                <w:rFonts w:ascii="Consolas" w:eastAsia="Times New Roman" w:hAnsi="Consolas" w:cs="Times New Roman"/>
                <w:color w:val="FFFFFF"/>
                <w:kern w:val="0"/>
                <w:lang w:eastAsia="en-IN"/>
                <w14:ligatures w14:val="none"/>
              </w:rPr>
              <w:t>28</w:t>
            </w:r>
          </w:p>
          <w:p w14:paraId="55B3B459"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29</w:t>
            </w:r>
          </w:p>
          <w:p w14:paraId="6A1A9C1C"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30</w:t>
            </w:r>
          </w:p>
          <w:p w14:paraId="19E3DFF3" w14:textId="77777777" w:rsidR="003869B6" w:rsidRPr="003869B6" w:rsidRDefault="003869B6" w:rsidP="003869B6">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3869B6">
              <w:rPr>
                <w:rFonts w:ascii="Consolas" w:eastAsia="Times New Roman" w:hAnsi="Consolas" w:cs="Times New Roman"/>
                <w:color w:val="AFAFAF"/>
                <w:kern w:val="0"/>
                <w:lang w:eastAsia="en-IN"/>
                <w14:ligatures w14:val="none"/>
              </w:rPr>
              <w:t>31</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561337D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lastRenderedPageBreak/>
              <w:t>@{</w:t>
            </w:r>
          </w:p>
          <w:p w14:paraId="3A51B5F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["Title"] = "All Employees</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BBE27B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w:t>
            </w:r>
          </w:p>
          <w:p w14:paraId="790725D2"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3869B6">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Employee</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2242D0E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785582F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h1</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-info text-white"</w:t>
            </w:r>
            <w:r w:rsidRPr="003869B6">
              <w:rPr>
                <w:rFonts w:ascii="Consolas" w:eastAsia="Times New Roman" w:hAnsi="Consolas" w:cs="Courier New"/>
                <w:color w:val="000000"/>
                <w:kern w:val="0"/>
                <w:sz w:val="26"/>
                <w:szCs w:val="26"/>
                <w:bdr w:val="none" w:sz="0" w:space="0" w:color="auto" w:frame="1"/>
                <w:lang w:eastAsia="en-IN"/>
                <w14:ligatures w14:val="none"/>
              </w:rPr>
              <w:t>&gt;All Employees&lt;/</w:t>
            </w:r>
            <w:r w:rsidRPr="003869B6">
              <w:rPr>
                <w:rFonts w:ascii="Consolas" w:eastAsia="Times New Roman" w:hAnsi="Consolas" w:cs="Courier New"/>
                <w:b/>
                <w:bCs/>
                <w:color w:val="006699"/>
                <w:kern w:val="0"/>
                <w:sz w:val="26"/>
                <w:szCs w:val="26"/>
                <w:bdr w:val="none" w:sz="0" w:space="0" w:color="auto" w:frame="1"/>
                <w:lang w:eastAsia="en-IN"/>
                <w14:ligatures w14:val="none"/>
              </w:rPr>
              <w:t>h1</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38D1A8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3869B6">
              <w:rPr>
                <w:rFonts w:ascii="Consolas" w:eastAsia="Times New Roman" w:hAnsi="Consolas" w:cs="Courier New"/>
                <w:b/>
                <w:bCs/>
                <w:color w:val="006699"/>
                <w:kern w:val="0"/>
                <w:sz w:val="26"/>
                <w:szCs w:val="26"/>
                <w:bdr w:val="none" w:sz="0" w:space="0" w:color="auto" w:frame="1"/>
                <w:lang w:eastAsia="en-IN"/>
                <w14:ligatures w14:val="none"/>
              </w:rPr>
              <w:t>a</w:t>
            </w:r>
            <w:proofErr w:type="gramEnd"/>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asp-action</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"Create"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-secondary"</w:t>
            </w:r>
            <w:r w:rsidRPr="003869B6">
              <w:rPr>
                <w:rFonts w:ascii="Consolas" w:eastAsia="Times New Roman" w:hAnsi="Consolas" w:cs="Courier New"/>
                <w:color w:val="000000"/>
                <w:kern w:val="0"/>
                <w:sz w:val="26"/>
                <w:szCs w:val="26"/>
                <w:bdr w:val="none" w:sz="0" w:space="0" w:color="auto" w:frame="1"/>
                <w:lang w:eastAsia="en-IN"/>
                <w14:ligatures w14:val="none"/>
              </w:rPr>
              <w:t>&gt;Create&lt;/</w:t>
            </w:r>
            <w:r w:rsidRPr="003869B6">
              <w:rPr>
                <w:rFonts w:ascii="Consolas" w:eastAsia="Times New Roman" w:hAnsi="Consolas" w:cs="Courier New"/>
                <w:b/>
                <w:bCs/>
                <w:color w:val="006699"/>
                <w:kern w:val="0"/>
                <w:sz w:val="26"/>
                <w:szCs w:val="26"/>
                <w:bdr w:val="none" w:sz="0" w:space="0" w:color="auto" w:frame="1"/>
                <w:lang w:eastAsia="en-IN"/>
                <w14:ligatures w14:val="none"/>
              </w:rPr>
              <w:t>a</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573FE29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333333"/>
                <w:kern w:val="0"/>
                <w:sz w:val="26"/>
                <w:szCs w:val="26"/>
                <w:lang w:eastAsia="en-IN"/>
                <w14:ligatures w14:val="none"/>
              </w:rPr>
              <w:t> </w:t>
            </w:r>
          </w:p>
          <w:p w14:paraId="48E4BF7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table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A92987F"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tr</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4F0E63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18BC16DC"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02C5B1B8"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&gt;Designation&lt;/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753F915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&gt;Department&lt;/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22B8C5D4"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&gt;Update&lt;/</w:t>
            </w:r>
            <w:proofErr w:type="spellStart"/>
            <w:r w:rsidRPr="003869B6">
              <w:rPr>
                <w:rFonts w:ascii="Consolas" w:eastAsia="Times New Roman" w:hAnsi="Consolas" w:cs="Courier New"/>
                <w:b/>
                <w:bCs/>
                <w:color w:val="006699"/>
                <w:kern w:val="0"/>
                <w:sz w:val="26"/>
                <w:szCs w:val="26"/>
                <w:bdr w:val="none" w:sz="0" w:space="0" w:color="auto" w:frame="1"/>
                <w:lang w:eastAsia="en-IN"/>
                <w14:ligatures w14:val="none"/>
              </w:rPr>
              <w:t>th</w:t>
            </w:r>
            <w:proofErr w:type="spellEnd"/>
            <w:r w:rsidRPr="003869B6">
              <w:rPr>
                <w:rFonts w:ascii="Consolas" w:eastAsia="Times New Roman" w:hAnsi="Consolas" w:cs="Courier New"/>
                <w:color w:val="000000"/>
                <w:kern w:val="0"/>
                <w:sz w:val="26"/>
                <w:szCs w:val="26"/>
                <w:bdr w:val="none" w:sz="0" w:space="0" w:color="auto" w:frame="1"/>
                <w:lang w:eastAsia="en-IN"/>
                <w14:ligatures w14:val="none"/>
              </w:rPr>
              <w:t>&gt;</w:t>
            </w:r>
          </w:p>
          <w:p w14:paraId="258A182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tr</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DCE5F19"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@foreach (Employee emp in Model)</w:t>
            </w:r>
          </w:p>
          <w:p w14:paraId="3123196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A9142CE"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lastRenderedPageBreak/>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tr</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21BCA4E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emp.Id</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5D0E8050"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105D73D4"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emp.Designation</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6C313BAB"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roofErr w:type="gramStart"/>
            <w:r w:rsidRPr="003869B6">
              <w:rPr>
                <w:rFonts w:ascii="Consolas" w:eastAsia="Times New Roman" w:hAnsi="Consolas" w:cs="Courier New"/>
                <w:color w:val="000000"/>
                <w:kern w:val="0"/>
                <w:sz w:val="26"/>
                <w:szCs w:val="26"/>
                <w:bdr w:val="none" w:sz="0" w:space="0" w:color="auto" w:frame="1"/>
                <w:lang w:eastAsia="en-IN"/>
                <w14:ligatures w14:val="none"/>
              </w:rPr>
              <w:t>emp.Department.Name</w:t>
            </w:r>
            <w:proofErr w:type="gramEnd"/>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37CAFD0B"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15A5475"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a</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class</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btn-sm</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3869B6">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3869B6">
              <w:rPr>
                <w:rFonts w:ascii="Consolas" w:eastAsia="Times New Roman" w:hAnsi="Consolas" w:cs="Courier New"/>
                <w:color w:val="0000FF"/>
                <w:kern w:val="0"/>
                <w:sz w:val="26"/>
                <w:szCs w:val="26"/>
                <w:bdr w:val="none" w:sz="0" w:space="0" w:color="auto" w:frame="1"/>
                <w:lang w:eastAsia="en-IN"/>
                <w14:ligatures w14:val="none"/>
              </w:rPr>
              <w:t>-primary"</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asp-action</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"Update"</w:t>
            </w:r>
            <w:r w:rsidRPr="003869B6">
              <w:rPr>
                <w:rFonts w:ascii="Consolas" w:eastAsia="Times New Roman" w:hAnsi="Consolas" w:cs="Courier New"/>
                <w:color w:val="333333"/>
                <w:kern w:val="0"/>
                <w:sz w:val="26"/>
                <w:szCs w:val="26"/>
                <w:lang w:eastAsia="en-IN"/>
                <w14:ligatures w14:val="none"/>
              </w:rPr>
              <w:t xml:space="preserve"> </w:t>
            </w:r>
            <w:r w:rsidRPr="003869B6">
              <w:rPr>
                <w:rFonts w:ascii="Consolas" w:eastAsia="Times New Roman" w:hAnsi="Consolas" w:cs="Courier New"/>
                <w:color w:val="808080"/>
                <w:kern w:val="0"/>
                <w:sz w:val="26"/>
                <w:szCs w:val="26"/>
                <w:bdr w:val="none" w:sz="0" w:space="0" w:color="auto" w:frame="1"/>
                <w:lang w:eastAsia="en-IN"/>
                <w14:ligatures w14:val="none"/>
              </w:rPr>
              <w:t>asp-route-id</w:t>
            </w:r>
            <w:r w:rsidRPr="003869B6">
              <w:rPr>
                <w:rFonts w:ascii="Consolas" w:eastAsia="Times New Roman" w:hAnsi="Consolas" w:cs="Courier New"/>
                <w:color w:val="000000"/>
                <w:kern w:val="0"/>
                <w:sz w:val="26"/>
                <w:szCs w:val="26"/>
                <w:bdr w:val="none" w:sz="0" w:space="0" w:color="auto" w:frame="1"/>
                <w:lang w:eastAsia="en-IN"/>
                <w14:ligatures w14:val="none"/>
              </w:rPr>
              <w:t>=</w:t>
            </w:r>
            <w:r w:rsidRPr="003869B6">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3869B6">
              <w:rPr>
                <w:rFonts w:ascii="Consolas" w:eastAsia="Times New Roman" w:hAnsi="Consolas" w:cs="Courier New"/>
                <w:color w:val="0000FF"/>
                <w:kern w:val="0"/>
                <w:sz w:val="26"/>
                <w:szCs w:val="26"/>
                <w:bdr w:val="none" w:sz="0" w:space="0" w:color="auto" w:frame="1"/>
                <w:lang w:eastAsia="en-IN"/>
                <w14:ligatures w14:val="none"/>
              </w:rPr>
              <w:t>emp.Id</w:t>
            </w:r>
            <w:proofErr w:type="spellEnd"/>
            <w:proofErr w:type="gramEnd"/>
            <w:r w:rsidRPr="003869B6">
              <w:rPr>
                <w:rFonts w:ascii="Consolas" w:eastAsia="Times New Roman" w:hAnsi="Consolas" w:cs="Courier New"/>
                <w:color w:val="0000FF"/>
                <w:kern w:val="0"/>
                <w:sz w:val="26"/>
                <w:szCs w:val="26"/>
                <w:bdr w:val="none" w:sz="0" w:space="0" w:color="auto" w:frame="1"/>
                <w:lang w:eastAsia="en-IN"/>
                <w14:ligatures w14:val="none"/>
              </w:rPr>
              <w:t>"</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0166CE98"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Update</w:t>
            </w:r>
          </w:p>
          <w:p w14:paraId="601058A3"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a</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6E254C20" w14:textId="77777777" w:rsidR="003869B6" w:rsidRPr="003869B6" w:rsidRDefault="003869B6" w:rsidP="003869B6">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td</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27E6503A"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tr</w:t>
            </w:r>
            <w:r w:rsidRPr="003869B6">
              <w:rPr>
                <w:rFonts w:ascii="Consolas" w:eastAsia="Times New Roman" w:hAnsi="Consolas" w:cs="Courier New"/>
                <w:color w:val="000000"/>
                <w:kern w:val="0"/>
                <w:sz w:val="26"/>
                <w:szCs w:val="26"/>
                <w:bdr w:val="none" w:sz="0" w:space="0" w:color="auto" w:frame="1"/>
                <w:lang w:eastAsia="en-IN"/>
                <w14:ligatures w14:val="none"/>
              </w:rPr>
              <w:t>&gt;</w:t>
            </w:r>
          </w:p>
          <w:p w14:paraId="49A08A6D"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D63384"/>
                <w:kern w:val="0"/>
                <w:sz w:val="26"/>
                <w:szCs w:val="26"/>
                <w:bdr w:val="none" w:sz="0" w:space="0" w:color="auto" w:frame="1"/>
                <w:lang w:eastAsia="en-IN"/>
                <w14:ligatures w14:val="none"/>
              </w:rPr>
              <w:t>    </w:t>
            </w:r>
            <w:r w:rsidRPr="003869B6">
              <w:rPr>
                <w:rFonts w:ascii="Consolas" w:eastAsia="Times New Roman" w:hAnsi="Consolas" w:cs="Courier New"/>
                <w:color w:val="000000"/>
                <w:kern w:val="0"/>
                <w:sz w:val="26"/>
                <w:szCs w:val="26"/>
                <w:bdr w:val="none" w:sz="0" w:space="0" w:color="auto" w:frame="1"/>
                <w:lang w:eastAsia="en-IN"/>
                <w14:ligatures w14:val="none"/>
              </w:rPr>
              <w:t>}</w:t>
            </w:r>
          </w:p>
          <w:p w14:paraId="2EEB4AC5" w14:textId="77777777" w:rsidR="003869B6" w:rsidRPr="003869B6" w:rsidRDefault="003869B6" w:rsidP="003869B6">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3869B6">
              <w:rPr>
                <w:rFonts w:ascii="Consolas" w:eastAsia="Times New Roman" w:hAnsi="Consolas" w:cs="Courier New"/>
                <w:color w:val="000000"/>
                <w:kern w:val="0"/>
                <w:sz w:val="26"/>
                <w:szCs w:val="26"/>
                <w:bdr w:val="none" w:sz="0" w:space="0" w:color="auto" w:frame="1"/>
                <w:lang w:eastAsia="en-IN"/>
                <w14:ligatures w14:val="none"/>
              </w:rPr>
              <w:t>&lt;/</w:t>
            </w:r>
            <w:r w:rsidRPr="003869B6">
              <w:rPr>
                <w:rFonts w:ascii="Consolas" w:eastAsia="Times New Roman" w:hAnsi="Consolas" w:cs="Courier New"/>
                <w:b/>
                <w:bCs/>
                <w:color w:val="006699"/>
                <w:kern w:val="0"/>
                <w:sz w:val="26"/>
                <w:szCs w:val="26"/>
                <w:bdr w:val="none" w:sz="0" w:space="0" w:color="auto" w:frame="1"/>
                <w:lang w:eastAsia="en-IN"/>
                <w14:ligatures w14:val="none"/>
              </w:rPr>
              <w:t>table</w:t>
            </w:r>
            <w:r w:rsidRPr="003869B6">
              <w:rPr>
                <w:rFonts w:ascii="Consolas" w:eastAsia="Times New Roman" w:hAnsi="Consolas" w:cs="Courier New"/>
                <w:color w:val="000000"/>
                <w:kern w:val="0"/>
                <w:sz w:val="26"/>
                <w:szCs w:val="26"/>
                <w:bdr w:val="none" w:sz="0" w:space="0" w:color="auto" w:frame="1"/>
                <w:lang w:eastAsia="en-IN"/>
                <w14:ligatures w14:val="none"/>
              </w:rPr>
              <w:t>&gt;</w:t>
            </w:r>
          </w:p>
        </w:tc>
      </w:tr>
    </w:tbl>
    <w:p w14:paraId="03CC5D8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lastRenderedPageBreak/>
        <w:t>Run the app and visit the employee controller link – </w:t>
      </w:r>
      <w:r w:rsidRPr="003869B6">
        <w:rPr>
          <w:rFonts w:ascii="Lora" w:eastAsia="Times New Roman" w:hAnsi="Lora" w:cs="Times New Roman"/>
          <w:color w:val="2A2A2A"/>
          <w:kern w:val="0"/>
          <w:sz w:val="27"/>
          <w:szCs w:val="27"/>
          <w:u w:val="single"/>
          <w:lang w:eastAsia="en-IN"/>
          <w14:ligatures w14:val="none"/>
        </w:rPr>
        <w:t>https://localhost:7018/Employee</w:t>
      </w:r>
      <w:r w:rsidRPr="003869B6">
        <w:rPr>
          <w:rFonts w:ascii="Lora" w:eastAsia="Times New Roman" w:hAnsi="Lora" w:cs="Times New Roman"/>
          <w:color w:val="2A2A2A"/>
          <w:kern w:val="0"/>
          <w:sz w:val="27"/>
          <w:szCs w:val="27"/>
          <w:lang w:eastAsia="en-IN"/>
          <w14:ligatures w14:val="none"/>
        </w:rPr>
        <w:t>. Here see the update links against all the employees, click any one and update the employee.</w:t>
      </w:r>
    </w:p>
    <w:p w14:paraId="522D70BE" w14:textId="22198F4D"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BA59503" wp14:editId="0A52623E">
                <wp:extent cx="304800" cy="304800"/>
                <wp:effectExtent l="0" t="0" r="0" b="0"/>
                <wp:docPr id="598894717" name="AutoShape 358" descr="ef core update records fea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E77A7" id="AutoShape 358" o:spid="_x0000_s1026" alt="ef core update records fea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Lora" w:eastAsia="Times New Roman" w:hAnsi="Lora" w:cs="Times New Roman"/>
          <w:noProof/>
          <w:color w:val="2A2A2A"/>
          <w:kern w:val="0"/>
          <w:sz w:val="27"/>
          <w:szCs w:val="27"/>
          <w:lang w:eastAsia="en-IN"/>
          <w14:ligatures w14:val="none"/>
        </w:rPr>
        <w:drawing>
          <wp:inline distT="0" distB="0" distL="0" distR="0" wp14:anchorId="718C1B47" wp14:editId="4A302A21">
            <wp:extent cx="3298825" cy="1445553"/>
            <wp:effectExtent l="0" t="0" r="0" b="2540"/>
            <wp:docPr id="630253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6001" cy="1448698"/>
                    </a:xfrm>
                    <a:prstGeom prst="rect">
                      <a:avLst/>
                    </a:prstGeom>
                    <a:noFill/>
                  </pic:spPr>
                </pic:pic>
              </a:graphicData>
            </a:graphic>
          </wp:inline>
        </w:drawing>
      </w:r>
    </w:p>
    <w:p w14:paraId="344AFB4C"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Download the source codes:</w:t>
      </w:r>
    </w:p>
    <w:p w14:paraId="3B975705"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146" w:tgtFrame="_blank" w:history="1">
        <w:r w:rsidRPr="003869B6">
          <w:rPr>
            <w:rFonts w:ascii="Lora" w:eastAsia="Times New Roman" w:hAnsi="Lora" w:cs="Times New Roman"/>
            <w:color w:val="FFFFFF"/>
            <w:kern w:val="0"/>
            <w:sz w:val="27"/>
            <w:szCs w:val="27"/>
            <w:u w:val="single"/>
            <w:shd w:val="clear" w:color="auto" w:fill="337AB7"/>
            <w:lang w:eastAsia="en-IN"/>
            <w14:ligatures w14:val="none"/>
          </w:rPr>
          <w:t>DOWNLOAD</w:t>
        </w:r>
      </w:hyperlink>
    </w:p>
    <w:p w14:paraId="37F22E70" w14:textId="77777777" w:rsidR="003869B6" w:rsidRPr="003869B6" w:rsidRDefault="003869B6" w:rsidP="003869B6">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3869B6">
        <w:rPr>
          <w:rFonts w:ascii="Lora" w:eastAsia="Times New Roman" w:hAnsi="Lora" w:cs="Times New Roman"/>
          <w:color w:val="FFFFFF"/>
          <w:kern w:val="0"/>
          <w:sz w:val="27"/>
          <w:szCs w:val="27"/>
          <w:lang w:eastAsia="en-IN"/>
          <w14:ligatures w14:val="none"/>
        </w:rPr>
        <w:t>Conclusion</w:t>
      </w:r>
    </w:p>
    <w:p w14:paraId="60EC4D6F" w14:textId="77777777" w:rsidR="003869B6" w:rsidRPr="003869B6" w:rsidRDefault="003869B6" w:rsidP="003869B6">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3869B6">
        <w:rPr>
          <w:rFonts w:ascii="Lora" w:eastAsia="Times New Roman" w:hAnsi="Lora" w:cs="Times New Roman"/>
          <w:color w:val="2A2A2A"/>
          <w:kern w:val="0"/>
          <w:sz w:val="27"/>
          <w:szCs w:val="27"/>
          <w:lang w:eastAsia="en-IN"/>
          <w14:ligatures w14:val="none"/>
        </w:rPr>
        <w:t xml:space="preserve">In this Entity Framework Core Update </w:t>
      </w:r>
      <w:proofErr w:type="gramStart"/>
      <w:r w:rsidRPr="003869B6">
        <w:rPr>
          <w:rFonts w:ascii="Lora" w:eastAsia="Times New Roman" w:hAnsi="Lora" w:cs="Times New Roman"/>
          <w:color w:val="2A2A2A"/>
          <w:kern w:val="0"/>
          <w:sz w:val="27"/>
          <w:szCs w:val="27"/>
          <w:lang w:eastAsia="en-IN"/>
          <w14:ligatures w14:val="none"/>
        </w:rPr>
        <w:t>Records tutorial</w:t>
      </w:r>
      <w:proofErr w:type="gramEnd"/>
      <w:r w:rsidRPr="003869B6">
        <w:rPr>
          <w:rFonts w:ascii="Lora" w:eastAsia="Times New Roman" w:hAnsi="Lora" w:cs="Times New Roman"/>
          <w:color w:val="2A2A2A"/>
          <w:kern w:val="0"/>
          <w:sz w:val="27"/>
          <w:szCs w:val="27"/>
          <w:lang w:eastAsia="en-IN"/>
          <w14:ligatures w14:val="none"/>
        </w:rPr>
        <w:t xml:space="preserve"> we covered how to </w:t>
      </w:r>
      <w:proofErr w:type="spellStart"/>
      <w:r w:rsidRPr="003869B6">
        <w:rPr>
          <w:rFonts w:ascii="Lora" w:eastAsia="Times New Roman" w:hAnsi="Lora" w:cs="Times New Roman"/>
          <w:color w:val="2A2A2A"/>
          <w:kern w:val="0"/>
          <w:sz w:val="27"/>
          <w:szCs w:val="27"/>
          <w:lang w:eastAsia="en-IN"/>
          <w14:ligatures w14:val="none"/>
        </w:rPr>
        <w:t>udpate</w:t>
      </w:r>
      <w:proofErr w:type="spellEnd"/>
      <w:r w:rsidRPr="003869B6">
        <w:rPr>
          <w:rFonts w:ascii="Lora" w:eastAsia="Times New Roman" w:hAnsi="Lora" w:cs="Times New Roman"/>
          <w:color w:val="2A2A2A"/>
          <w:kern w:val="0"/>
          <w:sz w:val="27"/>
          <w:szCs w:val="27"/>
          <w:lang w:eastAsia="en-IN"/>
          <w14:ligatures w14:val="none"/>
        </w:rPr>
        <w:t xml:space="preserve"> a record, multiple records and related </w:t>
      </w:r>
      <w:proofErr w:type="spellStart"/>
      <w:r w:rsidRPr="003869B6">
        <w:rPr>
          <w:rFonts w:ascii="Lora" w:eastAsia="Times New Roman" w:hAnsi="Lora" w:cs="Times New Roman"/>
          <w:color w:val="2A2A2A"/>
          <w:kern w:val="0"/>
          <w:sz w:val="27"/>
          <w:szCs w:val="27"/>
          <w:lang w:eastAsia="en-IN"/>
          <w14:ligatures w14:val="none"/>
        </w:rPr>
        <w:t>recods</w:t>
      </w:r>
      <w:proofErr w:type="spellEnd"/>
      <w:r w:rsidRPr="003869B6">
        <w:rPr>
          <w:rFonts w:ascii="Lora" w:eastAsia="Times New Roman" w:hAnsi="Lora" w:cs="Times New Roman"/>
          <w:color w:val="2A2A2A"/>
          <w:kern w:val="0"/>
          <w:sz w:val="27"/>
          <w:szCs w:val="27"/>
          <w:lang w:eastAsia="en-IN"/>
          <w14:ligatures w14:val="none"/>
        </w:rPr>
        <w:t>. We also created Update Records CRUD Operations feature at the end. Next tutorial will be on </w:t>
      </w:r>
      <w:hyperlink r:id="rId147" w:history="1">
        <w:r w:rsidRPr="003869B6">
          <w:rPr>
            <w:rFonts w:ascii="Lora" w:eastAsia="Times New Roman" w:hAnsi="Lora" w:cs="Times New Roman"/>
            <w:color w:val="C72730"/>
            <w:kern w:val="0"/>
            <w:sz w:val="27"/>
            <w:szCs w:val="27"/>
            <w:u w:val="single"/>
            <w:lang w:eastAsia="en-IN"/>
            <w14:ligatures w14:val="none"/>
          </w:rPr>
          <w:t>Delete Records in Entity Framework Core</w:t>
        </w:r>
      </w:hyperlink>
      <w:r w:rsidRPr="003869B6">
        <w:rPr>
          <w:rFonts w:ascii="Lora" w:eastAsia="Times New Roman" w:hAnsi="Lora" w:cs="Times New Roman"/>
          <w:color w:val="2A2A2A"/>
          <w:kern w:val="0"/>
          <w:sz w:val="27"/>
          <w:szCs w:val="27"/>
          <w:lang w:eastAsia="en-IN"/>
          <w14:ligatures w14:val="none"/>
        </w:rPr>
        <w:t>.</w:t>
      </w:r>
    </w:p>
    <w:p w14:paraId="1204164E" w14:textId="2DC21534" w:rsidR="001756EE" w:rsidRDefault="001756EE">
      <w:pPr>
        <w:rPr>
          <w:b/>
          <w:bCs/>
        </w:rPr>
      </w:pPr>
      <w:r>
        <w:rPr>
          <w:b/>
          <w:bCs/>
        </w:rPr>
        <w:br w:type="page"/>
      </w:r>
    </w:p>
    <w:p w14:paraId="787E441D" w14:textId="77777777" w:rsidR="001756EE" w:rsidRPr="001756EE" w:rsidRDefault="001756EE" w:rsidP="001756EE">
      <w:pPr>
        <w:shd w:val="clear" w:color="auto" w:fill="FFFFFF"/>
        <w:spacing w:before="75" w:after="150" w:line="525" w:lineRule="atLeast"/>
        <w:outlineLvl w:val="0"/>
        <w:rPr>
          <w:rFonts w:ascii="Lora" w:eastAsia="Times New Roman" w:hAnsi="Lora" w:cs="Times New Roman"/>
          <w:b/>
          <w:bCs/>
          <w:color w:val="2A2A2A"/>
          <w:kern w:val="36"/>
          <w:sz w:val="38"/>
          <w:szCs w:val="38"/>
          <w:lang w:eastAsia="en-IN"/>
          <w14:ligatures w14:val="none"/>
        </w:rPr>
      </w:pPr>
      <w:r w:rsidRPr="001756EE">
        <w:rPr>
          <w:rFonts w:ascii="Lora" w:eastAsia="Times New Roman" w:hAnsi="Lora" w:cs="Times New Roman"/>
          <w:b/>
          <w:bCs/>
          <w:color w:val="2A2A2A"/>
          <w:kern w:val="36"/>
          <w:sz w:val="38"/>
          <w:szCs w:val="38"/>
          <w:lang w:eastAsia="en-IN"/>
          <w14:ligatures w14:val="none"/>
        </w:rPr>
        <w:lastRenderedPageBreak/>
        <w:t>Delete Records in Entity Framework Core</w:t>
      </w:r>
    </w:p>
    <w:p w14:paraId="1F08107C" w14:textId="77777777" w:rsidR="001756EE" w:rsidRPr="001756EE" w:rsidRDefault="001756EE" w:rsidP="001756EE">
      <w:pPr>
        <w:spacing w:after="0" w:line="240" w:lineRule="auto"/>
        <w:rPr>
          <w:rFonts w:ascii="Times New Roman" w:eastAsia="Times New Roman" w:hAnsi="Times New Roman" w:cs="Times New Roman"/>
          <w:kern w:val="0"/>
          <w:lang w:eastAsia="en-IN"/>
          <w14:ligatures w14:val="none"/>
        </w:rPr>
      </w:pPr>
      <w:r w:rsidRPr="001756EE">
        <w:rPr>
          <w:rFonts w:ascii="Times New Roman" w:eastAsia="Times New Roman" w:hAnsi="Times New Roman" w:cs="Times New Roman"/>
          <w:kern w:val="0"/>
          <w:lang w:eastAsia="en-IN"/>
          <w14:ligatures w14:val="none"/>
        </w:rPr>
        <w:t>Last Updated: September 26, 2022</w:t>
      </w:r>
    </w:p>
    <w:p w14:paraId="136D39F2" w14:textId="77777777" w:rsidR="001756EE" w:rsidRPr="001756EE" w:rsidRDefault="001756EE" w:rsidP="001756EE">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BE4AB33" wp14:editId="7E889EDD">
                <wp:extent cx="6193155" cy="3924300"/>
                <wp:effectExtent l="0" t="0" r="0" b="0"/>
                <wp:docPr id="275500063" name="AutoShape 362" descr="Delete Records in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3155"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F68A10" id="AutoShape 362" o:spid="_x0000_s1026" alt="Delete Records in Entity Framework Core" style="width:487.6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" filled="f" stroked="f">
                <o:lock v:ext="edit" aspectratio="t"/>
                <w10:anchorlock/>
              </v:rect>
            </w:pict>
          </mc:Fallback>
        </mc:AlternateContent>
      </w:r>
    </w:p>
    <w:p w14:paraId="6054A4AC"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b/>
          <w:bCs/>
          <w:color w:val="2A2A2A"/>
          <w:kern w:val="0"/>
          <w:sz w:val="27"/>
          <w:szCs w:val="27"/>
          <w:lang w:eastAsia="en-IN"/>
          <w14:ligatures w14:val="none"/>
        </w:rPr>
        <w:t>Entity Framework Core</w:t>
      </w:r>
      <w:r w:rsidRPr="001756EE">
        <w:rPr>
          <w:rFonts w:ascii="Lora" w:eastAsia="Times New Roman" w:hAnsi="Lora" w:cs="Times New Roman"/>
          <w:color w:val="2A2A2A"/>
          <w:kern w:val="0"/>
          <w:sz w:val="27"/>
          <w:szCs w:val="27"/>
          <w:lang w:eastAsia="en-IN"/>
          <w14:ligatures w14:val="none"/>
        </w:rPr>
        <w:t> API executes the </w:t>
      </w:r>
      <w:r w:rsidRPr="001756EE">
        <w:rPr>
          <w:rFonts w:ascii="Lora" w:eastAsia="Times New Roman" w:hAnsi="Lora" w:cs="Times New Roman"/>
          <w:b/>
          <w:bCs/>
          <w:color w:val="2A2A2A"/>
          <w:kern w:val="0"/>
          <w:sz w:val="27"/>
          <w:szCs w:val="27"/>
          <w:lang w:eastAsia="en-IN"/>
          <w14:ligatures w14:val="none"/>
        </w:rPr>
        <w:t>DELETE</w:t>
      </w:r>
      <w:r w:rsidRPr="001756EE">
        <w:rPr>
          <w:rFonts w:ascii="Lora" w:eastAsia="Times New Roman" w:hAnsi="Lora" w:cs="Times New Roman"/>
          <w:color w:val="2A2A2A"/>
          <w:kern w:val="0"/>
          <w:sz w:val="27"/>
          <w:szCs w:val="27"/>
          <w:lang w:eastAsia="en-IN"/>
          <w14:ligatures w14:val="none"/>
        </w:rPr>
        <w:t> statement in the database for the entities whose </w:t>
      </w:r>
      <w:proofErr w:type="spellStart"/>
      <w:r w:rsidRPr="001756EE">
        <w:rPr>
          <w:rFonts w:ascii="Lora" w:eastAsia="Times New Roman" w:hAnsi="Lora" w:cs="Times New Roman"/>
          <w:color w:val="2A2A2A"/>
          <w:kern w:val="0"/>
          <w:sz w:val="27"/>
          <w:szCs w:val="27"/>
          <w:shd w:val="clear" w:color="auto" w:fill="D9FCF1"/>
          <w:lang w:eastAsia="en-IN"/>
          <w14:ligatures w14:val="none"/>
        </w:rPr>
        <w:t>EntityState</w:t>
      </w:r>
      <w:proofErr w:type="spellEnd"/>
      <w:r w:rsidRPr="001756EE">
        <w:rPr>
          <w:rFonts w:ascii="Lora" w:eastAsia="Times New Roman" w:hAnsi="Lora" w:cs="Times New Roman"/>
          <w:color w:val="2A2A2A"/>
          <w:kern w:val="0"/>
          <w:sz w:val="27"/>
          <w:szCs w:val="27"/>
          <w:lang w:eastAsia="en-IN"/>
          <w14:ligatures w14:val="none"/>
        </w:rPr>
        <w:t> is set as </w:t>
      </w:r>
      <w:r w:rsidRPr="001756EE">
        <w:rPr>
          <w:rFonts w:ascii="Lora" w:eastAsia="Times New Roman" w:hAnsi="Lora" w:cs="Times New Roman"/>
          <w:color w:val="2A2A2A"/>
          <w:kern w:val="0"/>
          <w:sz w:val="27"/>
          <w:szCs w:val="27"/>
          <w:shd w:val="clear" w:color="auto" w:fill="D9FCF1"/>
          <w:lang w:eastAsia="en-IN"/>
          <w14:ligatures w14:val="none"/>
        </w:rPr>
        <w:t>Deleted</w:t>
      </w:r>
      <w:r w:rsidRPr="001756EE">
        <w:rPr>
          <w:rFonts w:ascii="Lora" w:eastAsia="Times New Roman" w:hAnsi="Lora" w:cs="Times New Roman"/>
          <w:color w:val="2A2A2A"/>
          <w:kern w:val="0"/>
          <w:sz w:val="27"/>
          <w:szCs w:val="27"/>
          <w:lang w:eastAsia="en-IN"/>
          <w14:ligatures w14:val="none"/>
        </w:rPr>
        <w:t>. The </w:t>
      </w:r>
      <w:proofErr w:type="gramStart"/>
      <w:r w:rsidRPr="001756EE">
        <w:rPr>
          <w:rFonts w:ascii="Courier New" w:eastAsia="Times New Roman" w:hAnsi="Courier New" w:cs="Courier New"/>
          <w:color w:val="333333"/>
          <w:kern w:val="0"/>
          <w:sz w:val="23"/>
          <w:szCs w:val="23"/>
          <w:shd w:val="clear" w:color="auto" w:fill="F1F1F1"/>
          <w:lang w:eastAsia="en-IN"/>
          <w14:ligatures w14:val="none"/>
        </w:rPr>
        <w:t>Remove(</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2A2A2A"/>
          <w:kern w:val="0"/>
          <w:sz w:val="27"/>
          <w:szCs w:val="27"/>
          <w:lang w:eastAsia="en-IN"/>
          <w14:ligatures w14:val="none"/>
        </w:rPr>
        <w:t xml:space="preserve"> method of the </w:t>
      </w:r>
      <w:proofErr w:type="spellStart"/>
      <w:r w:rsidRPr="001756EE">
        <w:rPr>
          <w:rFonts w:ascii="Lora" w:eastAsia="Times New Roman" w:hAnsi="Lora" w:cs="Times New Roman"/>
          <w:color w:val="2A2A2A"/>
          <w:kern w:val="0"/>
          <w:sz w:val="27"/>
          <w:szCs w:val="27"/>
          <w:lang w:eastAsia="en-IN"/>
          <w14:ligatures w14:val="none"/>
        </w:rPr>
        <w:t>DbContext</w:t>
      </w:r>
      <w:proofErr w:type="spellEnd"/>
      <w:r w:rsidRPr="001756EE">
        <w:rPr>
          <w:rFonts w:ascii="Lora" w:eastAsia="Times New Roman" w:hAnsi="Lora" w:cs="Times New Roman"/>
          <w:color w:val="2A2A2A"/>
          <w:kern w:val="0"/>
          <w:sz w:val="27"/>
          <w:szCs w:val="27"/>
          <w:lang w:eastAsia="en-IN"/>
          <w14:ligatures w14:val="none"/>
        </w:rPr>
        <w:t xml:space="preserve"> is used for deleting records from the database.</w:t>
      </w:r>
    </w:p>
    <w:p w14:paraId="2A3E3752" w14:textId="77777777" w:rsidR="001756EE" w:rsidRPr="001756EE" w:rsidRDefault="001756EE" w:rsidP="001756EE">
      <w:pPr>
        <w:shd w:val="clear" w:color="auto" w:fill="E1F5FE"/>
        <w:spacing w:after="0" w:line="240" w:lineRule="auto"/>
        <w:rPr>
          <w:rFonts w:ascii="Lora" w:eastAsia="Times New Roman" w:hAnsi="Lora" w:cs="Times New Roman"/>
          <w:color w:val="2A2A2A"/>
          <w:kern w:val="0"/>
          <w:sz w:val="26"/>
          <w:szCs w:val="26"/>
          <w:lang w:eastAsia="en-IN"/>
          <w14:ligatures w14:val="none"/>
        </w:rPr>
      </w:pPr>
      <w:r w:rsidRPr="001756EE">
        <w:rPr>
          <w:rFonts w:ascii="Lora" w:eastAsia="Times New Roman" w:hAnsi="Lora" w:cs="Times New Roman"/>
          <w:noProof/>
          <w:color w:val="2A2A2A"/>
          <w:kern w:val="0"/>
          <w:sz w:val="26"/>
          <w:szCs w:val="26"/>
          <w:lang w:eastAsia="en-IN"/>
          <w14:ligatures w14:val="none"/>
        </w:rPr>
        <mc:AlternateContent>
          <mc:Choice Requires="wps">
            <w:drawing>
              <wp:inline distT="0" distB="0" distL="0" distR="0" wp14:anchorId="5A436E3C" wp14:editId="67E8C7A4">
                <wp:extent cx="304800" cy="304800"/>
                <wp:effectExtent l="0" t="0" r="0" b="0"/>
                <wp:docPr id="705584664" name="AutoShape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8396FB" id="AutoShape 3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DD20A7" w14:textId="77777777" w:rsidR="001756EE" w:rsidRPr="001756EE" w:rsidRDefault="001756EE" w:rsidP="001756EE">
      <w:pPr>
        <w:shd w:val="clear" w:color="auto" w:fill="E1F5FE"/>
        <w:spacing w:after="100" w:afterAutospacing="1" w:line="240" w:lineRule="auto"/>
        <w:outlineLvl w:val="3"/>
        <w:rPr>
          <w:rFonts w:ascii="Lora" w:eastAsia="Times New Roman" w:hAnsi="Lora" w:cs="Times New Roman"/>
          <w:color w:val="2A2A2A"/>
          <w:kern w:val="0"/>
          <w:lang w:eastAsia="en-IN"/>
          <w14:ligatures w14:val="none"/>
        </w:rPr>
      </w:pPr>
      <w:r w:rsidRPr="001756EE">
        <w:rPr>
          <w:rFonts w:ascii="Lora" w:eastAsia="Times New Roman" w:hAnsi="Lora" w:cs="Times New Roman"/>
          <w:color w:val="2A2A2A"/>
          <w:kern w:val="0"/>
          <w:lang w:eastAsia="en-IN"/>
          <w14:ligatures w14:val="none"/>
        </w:rPr>
        <w:t>This tutorial is a part of </w:t>
      </w:r>
      <w:r w:rsidRPr="001756EE">
        <w:rPr>
          <w:rFonts w:ascii="Lora" w:eastAsia="Times New Roman" w:hAnsi="Lora" w:cs="Times New Roman"/>
          <w:b/>
          <w:bCs/>
          <w:color w:val="2A2A2A"/>
          <w:kern w:val="0"/>
          <w:lang w:eastAsia="en-IN"/>
          <w14:ligatures w14:val="none"/>
        </w:rPr>
        <w:t>Entity Framework Core</w:t>
      </w:r>
      <w:r w:rsidRPr="001756EE">
        <w:rPr>
          <w:rFonts w:ascii="Lora" w:eastAsia="Times New Roman" w:hAnsi="Lora" w:cs="Times New Roman"/>
          <w:color w:val="2A2A2A"/>
          <w:kern w:val="0"/>
          <w:lang w:eastAsia="en-IN"/>
          <w14:ligatures w14:val="none"/>
        </w:rPr>
        <w:t> series.</w:t>
      </w:r>
    </w:p>
    <w:p w14:paraId="513A74AB" w14:textId="77777777" w:rsidR="001756EE" w:rsidRPr="001756EE" w:rsidRDefault="001756EE" w:rsidP="001756EE">
      <w:pPr>
        <w:pBdr>
          <w:bottom w:val="single" w:sz="6" w:space="0" w:color="CCCCCC"/>
        </w:pBdr>
        <w:shd w:val="clear" w:color="auto" w:fill="F9F9F9"/>
        <w:spacing w:after="0" w:line="240" w:lineRule="auto"/>
        <w:rPr>
          <w:rFonts w:ascii="Lora" w:eastAsia="Times New Roman" w:hAnsi="Lora" w:cs="Times New Roman"/>
          <w:b/>
          <w:bCs/>
          <w:color w:val="2A2A2A"/>
          <w:kern w:val="0"/>
          <w:sz w:val="26"/>
          <w:szCs w:val="26"/>
          <w:lang w:eastAsia="en-IN"/>
          <w14:ligatures w14:val="none"/>
        </w:rPr>
      </w:pPr>
      <w:r w:rsidRPr="001756EE">
        <w:rPr>
          <w:rFonts w:ascii="Lora" w:eastAsia="Times New Roman" w:hAnsi="Lora" w:cs="Times New Roman"/>
          <w:b/>
          <w:bCs/>
          <w:color w:val="2A2A2A"/>
          <w:kern w:val="0"/>
          <w:sz w:val="26"/>
          <w:szCs w:val="26"/>
          <w:lang w:eastAsia="en-IN"/>
          <w14:ligatures w14:val="none"/>
        </w:rPr>
        <w:t>Page Contents</w:t>
      </w:r>
    </w:p>
    <w:p w14:paraId="4A9AA155" w14:textId="77777777" w:rsidR="001756EE" w:rsidRPr="001756EE" w:rsidRDefault="001756EE" w:rsidP="001756EE">
      <w:pPr>
        <w:numPr>
          <w:ilvl w:val="0"/>
          <w:numId w:val="3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48" w:anchor="single" w:history="1">
        <w:r w:rsidRPr="001756EE">
          <w:rPr>
            <w:rFonts w:ascii="Lora" w:eastAsia="Times New Roman" w:hAnsi="Lora" w:cs="Times New Roman"/>
            <w:color w:val="4A4242"/>
            <w:kern w:val="0"/>
            <w:sz w:val="26"/>
            <w:szCs w:val="26"/>
            <w:u w:val="single"/>
            <w:lang w:eastAsia="en-IN"/>
            <w14:ligatures w14:val="none"/>
          </w:rPr>
          <w:t>Delete Single Record</w:t>
        </w:r>
      </w:hyperlink>
    </w:p>
    <w:p w14:paraId="292C1239" w14:textId="77777777" w:rsidR="001756EE" w:rsidRPr="001756EE" w:rsidRDefault="001756EE" w:rsidP="001756EE">
      <w:pPr>
        <w:numPr>
          <w:ilvl w:val="0"/>
          <w:numId w:val="3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49" w:anchor="multiple" w:history="1">
        <w:r w:rsidRPr="001756EE">
          <w:rPr>
            <w:rFonts w:ascii="Lora" w:eastAsia="Times New Roman" w:hAnsi="Lora" w:cs="Times New Roman"/>
            <w:color w:val="4A4242"/>
            <w:kern w:val="0"/>
            <w:sz w:val="26"/>
            <w:szCs w:val="26"/>
            <w:u w:val="single"/>
            <w:lang w:eastAsia="en-IN"/>
            <w14:ligatures w14:val="none"/>
          </w:rPr>
          <w:t>Delete Multiple Records</w:t>
        </w:r>
      </w:hyperlink>
    </w:p>
    <w:p w14:paraId="1AC3CE1B" w14:textId="77777777" w:rsidR="001756EE" w:rsidRPr="001756EE" w:rsidRDefault="001756EE" w:rsidP="001756EE">
      <w:pPr>
        <w:numPr>
          <w:ilvl w:val="0"/>
          <w:numId w:val="3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50" w:anchor="cascade" w:history="1">
        <w:r w:rsidRPr="001756EE">
          <w:rPr>
            <w:rFonts w:ascii="Lora" w:eastAsia="Times New Roman" w:hAnsi="Lora" w:cs="Times New Roman"/>
            <w:color w:val="4A4242"/>
            <w:kern w:val="0"/>
            <w:sz w:val="26"/>
            <w:szCs w:val="26"/>
            <w:u w:val="single"/>
            <w:lang w:eastAsia="en-IN"/>
            <w14:ligatures w14:val="none"/>
          </w:rPr>
          <w:t>Cascade Delete</w:t>
        </w:r>
      </w:hyperlink>
    </w:p>
    <w:p w14:paraId="64C69A87" w14:textId="77777777" w:rsidR="001756EE" w:rsidRPr="001756EE" w:rsidRDefault="001756EE" w:rsidP="001756EE">
      <w:pPr>
        <w:numPr>
          <w:ilvl w:val="0"/>
          <w:numId w:val="3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51" w:anchor="crud" w:history="1">
        <w:r w:rsidRPr="001756EE">
          <w:rPr>
            <w:rFonts w:ascii="Lora" w:eastAsia="Times New Roman" w:hAnsi="Lora" w:cs="Times New Roman"/>
            <w:color w:val="4A4242"/>
            <w:kern w:val="0"/>
            <w:sz w:val="26"/>
            <w:szCs w:val="26"/>
            <w:u w:val="single"/>
            <w:lang w:eastAsia="en-IN"/>
            <w14:ligatures w14:val="none"/>
          </w:rPr>
          <w:t>Entity Framework Core CRUD Operations – DELETE RECORDS</w:t>
        </w:r>
      </w:hyperlink>
    </w:p>
    <w:p w14:paraId="32231A24" w14:textId="77777777" w:rsidR="001756EE" w:rsidRPr="001756EE" w:rsidRDefault="001756EE" w:rsidP="001756EE">
      <w:pPr>
        <w:numPr>
          <w:ilvl w:val="0"/>
          <w:numId w:val="30"/>
        </w:numPr>
        <w:shd w:val="clear" w:color="auto" w:fill="F9F9F9"/>
        <w:spacing w:before="100" w:beforeAutospacing="1" w:after="100" w:afterAutospacing="1" w:line="240" w:lineRule="auto"/>
        <w:rPr>
          <w:rFonts w:ascii="Lora" w:eastAsia="Times New Roman" w:hAnsi="Lora" w:cs="Times New Roman"/>
          <w:color w:val="2A2A2A"/>
          <w:kern w:val="0"/>
          <w:sz w:val="26"/>
          <w:szCs w:val="26"/>
          <w:lang w:eastAsia="en-IN"/>
          <w14:ligatures w14:val="none"/>
        </w:rPr>
      </w:pPr>
      <w:hyperlink r:id="rId152" w:anchor="download" w:history="1">
        <w:r w:rsidRPr="001756EE">
          <w:rPr>
            <w:rFonts w:ascii="Lora" w:eastAsia="Times New Roman" w:hAnsi="Lora" w:cs="Times New Roman"/>
            <w:color w:val="4A4242"/>
            <w:kern w:val="0"/>
            <w:sz w:val="26"/>
            <w:szCs w:val="26"/>
            <w:u w:val="single"/>
            <w:lang w:eastAsia="en-IN"/>
            <w14:ligatures w14:val="none"/>
          </w:rPr>
          <w:t>Download Source Codes</w:t>
        </w:r>
      </w:hyperlink>
    </w:p>
    <w:p w14:paraId="07AE9C8A" w14:textId="77777777" w:rsidR="001756EE" w:rsidRP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1756EE">
        <w:rPr>
          <w:rFonts w:ascii="Lora" w:eastAsia="Times New Roman" w:hAnsi="Lora" w:cs="Times New Roman"/>
          <w:color w:val="2A2A2A"/>
          <w:kern w:val="0"/>
          <w:sz w:val="33"/>
          <w:szCs w:val="33"/>
          <w:lang w:eastAsia="en-IN"/>
          <w14:ligatures w14:val="none"/>
        </w:rPr>
        <w:t>Delete Single Record</w:t>
      </w:r>
    </w:p>
    <w:p w14:paraId="50B81C38"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lastRenderedPageBreak/>
        <w:t>Consider the following code where Entity Framework Core Deletes Record by id. We are deleting Department with </w:t>
      </w:r>
      <w:r w:rsidRPr="001756EE">
        <w:rPr>
          <w:rFonts w:ascii="Lora" w:eastAsia="Times New Roman" w:hAnsi="Lora" w:cs="Times New Roman"/>
          <w:color w:val="2A2A2A"/>
          <w:kern w:val="0"/>
          <w:sz w:val="27"/>
          <w:szCs w:val="27"/>
          <w:u w:val="single"/>
          <w:lang w:eastAsia="en-IN"/>
          <w14:ligatures w14:val="none"/>
        </w:rPr>
        <w:t>Id ‘3’</w:t>
      </w:r>
      <w:r w:rsidRPr="001756EE">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136"/>
        <w:gridCol w:w="14531"/>
      </w:tblGrid>
      <w:tr w:rsidR="001756EE" w:rsidRPr="001756EE" w14:paraId="412EEC18" w14:textId="77777777" w:rsidTr="001756EE">
        <w:tc>
          <w:tcPr>
            <w:tcW w:w="6" w:type="dxa"/>
            <w:tcBorders>
              <w:top w:val="nil"/>
              <w:left w:val="nil"/>
              <w:bottom w:val="nil"/>
              <w:right w:val="nil"/>
            </w:tcBorders>
            <w:vAlign w:val="bottom"/>
            <w:hideMark/>
          </w:tcPr>
          <w:p w14:paraId="421F7220"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4B6A110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3F1C7730"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42153C0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43AC152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3BB57A9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3C2D273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2B45FE1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var</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 xml:space="preserve">dept =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p w14:paraId="37325A8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21C8C00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Id = 3</w:t>
            </w:r>
          </w:p>
          <w:p w14:paraId="2D7B4FC4"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6EAFE4C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6CE8603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context.Remove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(dept);</w:t>
            </w:r>
          </w:p>
          <w:p w14:paraId="29BFE13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await</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tc>
      </w:tr>
    </w:tbl>
    <w:p w14:paraId="40241FA6" w14:textId="77777777" w:rsidR="001756EE" w:rsidRPr="001756EE" w:rsidRDefault="001756EE" w:rsidP="001756EE">
      <w:pPr>
        <w:shd w:val="clear" w:color="auto" w:fill="FFFFFF"/>
        <w:spacing w:after="0" w:line="0" w:lineRule="atLeast"/>
        <w:rPr>
          <w:ins w:id="2" w:author="Unknown"/>
          <w:rFonts w:ascii="Times New Roman" w:eastAsia="Times New Roman" w:hAnsi="Times New Roman" w:cs="Times New Roman"/>
          <w:kern w:val="0"/>
          <w:sz w:val="27"/>
          <w:szCs w:val="27"/>
          <w:bdr w:val="none" w:sz="0" w:space="0" w:color="auto" w:frame="1"/>
          <w:lang w:eastAsia="en-IN"/>
          <w14:ligatures w14:val="none"/>
        </w:rPr>
      </w:pPr>
      <w:r w:rsidRPr="001756EE">
        <w:rPr>
          <w:rFonts w:ascii="Lora" w:eastAsia="Times New Roman" w:hAnsi="Lora" w:cs="Times New Roman"/>
          <w:color w:val="2A2A2A"/>
          <w:kern w:val="0"/>
          <w:sz w:val="27"/>
          <w:szCs w:val="27"/>
          <w:lang w:eastAsia="en-IN"/>
          <w14:ligatures w14:val="none"/>
        </w:rPr>
        <w:t>Once the </w:t>
      </w:r>
      <w:proofErr w:type="gramStart"/>
      <w:r w:rsidRPr="001756EE">
        <w:rPr>
          <w:rFonts w:ascii="Courier New" w:eastAsia="Times New Roman" w:hAnsi="Courier New" w:cs="Courier New"/>
          <w:color w:val="333333"/>
          <w:kern w:val="0"/>
          <w:sz w:val="23"/>
          <w:szCs w:val="23"/>
          <w:shd w:val="clear" w:color="auto" w:fill="F1F1F1"/>
          <w:lang w:eastAsia="en-IN"/>
          <w14:ligatures w14:val="none"/>
        </w:rPr>
        <w:t>Remove(</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2A2A2A"/>
          <w:kern w:val="0"/>
          <w:sz w:val="27"/>
          <w:szCs w:val="27"/>
          <w:lang w:eastAsia="en-IN"/>
          <w14:ligatures w14:val="none"/>
        </w:rPr>
        <w:t> method is called for the department entity, the EF marks the 3rd id’s </w:t>
      </w:r>
      <w:proofErr w:type="spellStart"/>
      <w:r w:rsidRPr="001756EE">
        <w:rPr>
          <w:rFonts w:ascii="Lora" w:eastAsia="Times New Roman" w:hAnsi="Lora" w:cs="Times New Roman"/>
          <w:color w:val="2A2A2A"/>
          <w:kern w:val="0"/>
          <w:sz w:val="27"/>
          <w:szCs w:val="27"/>
          <w:shd w:val="clear" w:color="auto" w:fill="D9FCF1"/>
          <w:lang w:eastAsia="en-IN"/>
          <w14:ligatures w14:val="none"/>
        </w:rPr>
        <w:t>EntityState</w:t>
      </w:r>
      <w:proofErr w:type="spellEnd"/>
      <w:r w:rsidRPr="001756EE">
        <w:rPr>
          <w:rFonts w:ascii="Lora" w:eastAsia="Times New Roman" w:hAnsi="Lora" w:cs="Times New Roman"/>
          <w:color w:val="2A2A2A"/>
          <w:kern w:val="0"/>
          <w:sz w:val="27"/>
          <w:szCs w:val="27"/>
          <w:shd w:val="clear" w:color="auto" w:fill="D9FCF1"/>
          <w:lang w:eastAsia="en-IN"/>
          <w14:ligatures w14:val="none"/>
        </w:rPr>
        <w:t xml:space="preserve"> as Deleted</w:t>
      </w:r>
      <w:r w:rsidRPr="001756EE">
        <w:rPr>
          <w:rFonts w:ascii="Lora" w:eastAsia="Times New Roman" w:hAnsi="Lora" w:cs="Times New Roman"/>
          <w:color w:val="2A2A2A"/>
          <w:kern w:val="0"/>
          <w:sz w:val="27"/>
          <w:szCs w:val="27"/>
          <w:lang w:eastAsia="en-IN"/>
          <w14:ligatures w14:val="none"/>
        </w:rPr>
        <w:t>. So when the </w:t>
      </w:r>
      <w:proofErr w:type="spellStart"/>
      <w:proofErr w:type="gramStart"/>
      <w:r w:rsidRPr="001756EE">
        <w:rPr>
          <w:rFonts w:ascii="Courier New" w:eastAsia="Times New Roman" w:hAnsi="Courier New" w:cs="Courier New"/>
          <w:color w:val="333333"/>
          <w:kern w:val="0"/>
          <w:sz w:val="23"/>
          <w:szCs w:val="23"/>
          <w:shd w:val="clear" w:color="auto" w:fill="F1F1F1"/>
          <w:lang w:eastAsia="en-IN"/>
          <w14:ligatures w14:val="none"/>
        </w:rPr>
        <w:t>SaveChangesAsync</w:t>
      </w:r>
      <w:proofErr w:type="spellEnd"/>
      <w:r w:rsidRPr="001756EE">
        <w:rPr>
          <w:rFonts w:ascii="Courier New" w:eastAsia="Times New Roman" w:hAnsi="Courier New" w:cs="Courier New"/>
          <w:color w:val="333333"/>
          <w:kern w:val="0"/>
          <w:sz w:val="23"/>
          <w:szCs w:val="23"/>
          <w:shd w:val="clear" w:color="auto" w:fill="F1F1F1"/>
          <w:lang w:eastAsia="en-IN"/>
          <w14:ligatures w14:val="none"/>
        </w:rPr>
        <w:t>(</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2A2A2A"/>
          <w:kern w:val="0"/>
          <w:sz w:val="27"/>
          <w:szCs w:val="27"/>
          <w:lang w:eastAsia="en-IN"/>
          <w14:ligatures w14:val="none"/>
        </w:rPr>
        <w:t> method is called the 3rd department record is </w:t>
      </w:r>
      <w:r w:rsidRPr="001756EE">
        <w:rPr>
          <w:rFonts w:ascii="Lora" w:eastAsia="Times New Roman" w:hAnsi="Lora" w:cs="Times New Roman"/>
          <w:color w:val="2A2A2A"/>
          <w:kern w:val="0"/>
          <w:sz w:val="27"/>
          <w:szCs w:val="27"/>
          <w:u w:val="single"/>
          <w:lang w:eastAsia="en-IN"/>
          <w14:ligatures w14:val="none"/>
        </w:rPr>
        <w:t>deleted</w:t>
      </w:r>
      <w:r w:rsidRPr="001756EE">
        <w:rPr>
          <w:rFonts w:ascii="Lora" w:eastAsia="Times New Roman" w:hAnsi="Lora" w:cs="Times New Roman"/>
          <w:color w:val="2A2A2A"/>
          <w:kern w:val="0"/>
          <w:sz w:val="27"/>
          <w:szCs w:val="27"/>
          <w:lang w:eastAsia="en-IN"/>
          <w14:ligatures w14:val="none"/>
        </w:rPr>
        <w:t> from the database.</w:t>
      </w:r>
    </w:p>
    <w:p w14:paraId="44DEEF5B" w14:textId="77777777" w:rsidR="001756EE" w:rsidRPr="001756EE" w:rsidRDefault="001756EE" w:rsidP="001756EE">
      <w:pPr>
        <w:shd w:val="clear" w:color="auto" w:fill="FFFFFF"/>
        <w:spacing w:after="0" w:line="240" w:lineRule="auto"/>
        <w:rPr>
          <w:rFonts w:ascii="Times New Roman" w:eastAsia="Times New Roman" w:hAnsi="Times New Roman" w:cs="Times New Roman"/>
          <w:kern w:val="0"/>
          <w:lang w:eastAsia="en-IN"/>
          <w14:ligatures w14:val="none"/>
        </w:rPr>
      </w:pPr>
      <w:r w:rsidRPr="001756EE">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83FC23B" wp14:editId="710B4199">
            <wp:extent cx="135255" cy="135255"/>
            <wp:effectExtent l="0" t="0" r="0" b="0"/>
            <wp:docPr id="364" name="Picture 13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7915DE9"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57E08790" wp14:editId="5BBD7840">
                <wp:extent cx="304800" cy="304800"/>
                <wp:effectExtent l="0" t="0" r="0" b="0"/>
                <wp:docPr id="1825377139" name="AutoShape 365" descr="Entity Framework Core Delete Records by 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1A747" id="AutoShape 365" o:spid="_x0000_s1026" alt="Entity Framework Core Delete Records by 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CC840B" w14:textId="77777777" w:rsidR="001756EE" w:rsidRPr="001756EE" w:rsidRDefault="001756EE" w:rsidP="001756EE">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1756EE">
        <w:rPr>
          <w:rFonts w:ascii="Lora" w:eastAsia="Times New Roman" w:hAnsi="Lora" w:cs="Times New Roman"/>
          <w:color w:val="0288D1"/>
          <w:kern w:val="0"/>
          <w:sz w:val="27"/>
          <w:szCs w:val="27"/>
          <w:u w:val="single"/>
          <w:lang w:eastAsia="en-IN"/>
          <w14:ligatures w14:val="none"/>
        </w:rPr>
        <w:t>Interesting EF Core tutorial</w:t>
      </w:r>
      <w:r w:rsidRPr="001756EE">
        <w:rPr>
          <w:rFonts w:ascii="Lora" w:eastAsia="Times New Roman" w:hAnsi="Lora" w:cs="Times New Roman"/>
          <w:color w:val="0288D1"/>
          <w:kern w:val="0"/>
          <w:sz w:val="27"/>
          <w:szCs w:val="27"/>
          <w:lang w:eastAsia="en-IN"/>
          <w14:ligatures w14:val="none"/>
        </w:rPr>
        <w:t>: </w:t>
      </w:r>
      <w:hyperlink r:id="rId153" w:history="1">
        <w:r w:rsidRPr="001756EE">
          <w:rPr>
            <w:rFonts w:ascii="Lora" w:eastAsia="Times New Roman" w:hAnsi="Lora" w:cs="Times New Roman"/>
            <w:color w:val="C72730"/>
            <w:kern w:val="0"/>
            <w:sz w:val="27"/>
            <w:szCs w:val="27"/>
            <w:u w:val="single"/>
            <w:lang w:eastAsia="en-IN"/>
            <w14:ligatures w14:val="none"/>
          </w:rPr>
          <w:t>Configurations in Entity Framework Core</w:t>
        </w:r>
      </w:hyperlink>
    </w:p>
    <w:p w14:paraId="66F27003" w14:textId="77777777" w:rsidR="001756EE" w:rsidRP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1756EE">
        <w:rPr>
          <w:rFonts w:ascii="Lora" w:eastAsia="Times New Roman" w:hAnsi="Lora" w:cs="Times New Roman"/>
          <w:color w:val="2A2A2A"/>
          <w:kern w:val="0"/>
          <w:sz w:val="33"/>
          <w:szCs w:val="33"/>
          <w:lang w:eastAsia="en-IN"/>
          <w14:ligatures w14:val="none"/>
        </w:rPr>
        <w:t>Delete Multiple Records</w:t>
      </w:r>
    </w:p>
    <w:p w14:paraId="7DC01102"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Use </w:t>
      </w:r>
      <w:proofErr w:type="spellStart"/>
      <w:proofErr w:type="gramStart"/>
      <w:r w:rsidRPr="001756EE">
        <w:rPr>
          <w:rFonts w:ascii="Courier New" w:eastAsia="Times New Roman" w:hAnsi="Courier New" w:cs="Courier New"/>
          <w:color w:val="333333"/>
          <w:kern w:val="0"/>
          <w:sz w:val="23"/>
          <w:szCs w:val="23"/>
          <w:shd w:val="clear" w:color="auto" w:fill="F1F1F1"/>
          <w:lang w:eastAsia="en-IN"/>
          <w14:ligatures w14:val="none"/>
        </w:rPr>
        <w:t>RemoveRange</w:t>
      </w:r>
      <w:proofErr w:type="spellEnd"/>
      <w:r w:rsidRPr="001756EE">
        <w:rPr>
          <w:rFonts w:ascii="Courier New" w:eastAsia="Times New Roman" w:hAnsi="Courier New" w:cs="Courier New"/>
          <w:color w:val="333333"/>
          <w:kern w:val="0"/>
          <w:sz w:val="23"/>
          <w:szCs w:val="23"/>
          <w:shd w:val="clear" w:color="auto" w:fill="F1F1F1"/>
          <w:lang w:eastAsia="en-IN"/>
          <w14:ligatures w14:val="none"/>
        </w:rPr>
        <w:t>(</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2A2A2A"/>
          <w:kern w:val="0"/>
          <w:sz w:val="27"/>
          <w:szCs w:val="27"/>
          <w:lang w:eastAsia="en-IN"/>
          <w14:ligatures w14:val="none"/>
        </w:rPr>
        <w:t xml:space="preserve"> method of </w:t>
      </w:r>
      <w:proofErr w:type="spellStart"/>
      <w:r w:rsidRPr="001756EE">
        <w:rPr>
          <w:rFonts w:ascii="Lora" w:eastAsia="Times New Roman" w:hAnsi="Lora" w:cs="Times New Roman"/>
          <w:color w:val="2A2A2A"/>
          <w:kern w:val="0"/>
          <w:sz w:val="27"/>
          <w:szCs w:val="27"/>
          <w:lang w:eastAsia="en-IN"/>
          <w14:ligatures w14:val="none"/>
        </w:rPr>
        <w:t>DbContext</w:t>
      </w:r>
      <w:proofErr w:type="spellEnd"/>
      <w:r w:rsidRPr="001756EE">
        <w:rPr>
          <w:rFonts w:ascii="Lora" w:eastAsia="Times New Roman" w:hAnsi="Lora" w:cs="Times New Roman"/>
          <w:color w:val="2A2A2A"/>
          <w:kern w:val="0"/>
          <w:sz w:val="27"/>
          <w:szCs w:val="27"/>
          <w:lang w:eastAsia="en-IN"/>
          <w14:ligatures w14:val="none"/>
        </w:rPr>
        <w:t xml:space="preserve"> to </w:t>
      </w:r>
      <w:r w:rsidRPr="001756EE">
        <w:rPr>
          <w:rFonts w:ascii="Lora" w:eastAsia="Times New Roman" w:hAnsi="Lora" w:cs="Times New Roman"/>
          <w:b/>
          <w:bCs/>
          <w:color w:val="2A2A2A"/>
          <w:kern w:val="0"/>
          <w:sz w:val="27"/>
          <w:szCs w:val="27"/>
          <w:lang w:eastAsia="en-IN"/>
          <w14:ligatures w14:val="none"/>
        </w:rPr>
        <w:t>delete multiple entities</w:t>
      </w:r>
      <w:r w:rsidRPr="001756EE">
        <w:rPr>
          <w:rFonts w:ascii="Lora" w:eastAsia="Times New Roman" w:hAnsi="Lora" w:cs="Times New Roman"/>
          <w:color w:val="2A2A2A"/>
          <w:kern w:val="0"/>
          <w:sz w:val="27"/>
          <w:szCs w:val="27"/>
          <w:lang w:eastAsia="en-IN"/>
          <w14:ligatures w14:val="none"/>
        </w:rPr>
        <w:t> on one go. The below codes remove 3 Department records with Id’s as – </w:t>
      </w:r>
      <w:r w:rsidRPr="001756EE">
        <w:rPr>
          <w:rFonts w:ascii="Courier New" w:eastAsia="Times New Roman" w:hAnsi="Courier New" w:cs="Courier New"/>
          <w:color w:val="333333"/>
          <w:kern w:val="0"/>
          <w:sz w:val="23"/>
          <w:szCs w:val="23"/>
          <w:shd w:val="clear" w:color="auto" w:fill="F1F1F1"/>
          <w:lang w:eastAsia="en-IN"/>
          <w14:ligatures w14:val="none"/>
        </w:rPr>
        <w:t>1, 2 &amp; 3</w:t>
      </w:r>
      <w:r w:rsidRPr="001756EE">
        <w:rPr>
          <w:rFonts w:ascii="Lora" w:eastAsia="Times New Roman" w:hAnsi="Lora" w:cs="Times New Roman"/>
          <w:color w:val="2A2A2A"/>
          <w:kern w:val="0"/>
          <w:sz w:val="27"/>
          <w:szCs w:val="27"/>
          <w:lang w:eastAsia="en-IN"/>
          <w14:ligatures w14:val="none"/>
        </w:rPr>
        <w:t> on one go.</w:t>
      </w:r>
    </w:p>
    <w:tbl>
      <w:tblPr>
        <w:tblW w:w="14667" w:type="dxa"/>
        <w:tblCellMar>
          <w:left w:w="0" w:type="dxa"/>
          <w:right w:w="0" w:type="dxa"/>
        </w:tblCellMar>
        <w:tblLook w:val="04A0" w:firstRow="1" w:lastRow="0" w:firstColumn="1" w:lastColumn="0" w:noHBand="0" w:noVBand="1"/>
      </w:tblPr>
      <w:tblGrid>
        <w:gridCol w:w="136"/>
        <w:gridCol w:w="14531"/>
      </w:tblGrid>
      <w:tr w:rsidR="001756EE" w:rsidRPr="001756EE" w14:paraId="36977CD7" w14:textId="77777777" w:rsidTr="001756EE">
        <w:tc>
          <w:tcPr>
            <w:tcW w:w="6" w:type="dxa"/>
            <w:tcBorders>
              <w:top w:val="nil"/>
              <w:left w:val="nil"/>
              <w:bottom w:val="nil"/>
              <w:right w:val="nil"/>
            </w:tcBorders>
            <w:vAlign w:val="bottom"/>
            <w:hideMark/>
          </w:tcPr>
          <w:p w14:paraId="4C59657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1C96B49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5C9AD25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3A83D9A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6F4290A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67B4F39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23F2EC3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p w14:paraId="395C981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8</w:t>
            </w:r>
          </w:p>
          <w:p w14:paraId="3043F80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9</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3A8F3BE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List&lt;Department&gt; dept =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List&lt;Department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&gt;(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p w14:paraId="23F9BD1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3ED83A0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 Id=1 },</w:t>
            </w:r>
          </w:p>
          <w:p w14:paraId="0837F9F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 Id=2 },</w:t>
            </w:r>
          </w:p>
          <w:p w14:paraId="667E1CA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 Id=3 }</w:t>
            </w:r>
          </w:p>
          <w:p w14:paraId="0F1DFFE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0CEFBEA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6470DB5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context.RemoveRange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(dept);</w:t>
            </w:r>
          </w:p>
          <w:p w14:paraId="589A681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await</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tc>
      </w:tr>
    </w:tbl>
    <w:p w14:paraId="6C9D1912" w14:textId="77777777" w:rsidR="001756EE" w:rsidRPr="001756EE" w:rsidRDefault="001756EE" w:rsidP="001756EE">
      <w:pPr>
        <w:shd w:val="clear" w:color="auto" w:fill="E1F5FE"/>
        <w:spacing w:after="150" w:line="240" w:lineRule="auto"/>
        <w:rPr>
          <w:rFonts w:ascii="Lora" w:eastAsia="Times New Roman" w:hAnsi="Lora" w:cs="Times New Roman"/>
          <w:color w:val="0288D1"/>
          <w:kern w:val="0"/>
          <w:sz w:val="27"/>
          <w:szCs w:val="27"/>
          <w:lang w:eastAsia="en-IN"/>
          <w14:ligatures w14:val="none"/>
        </w:rPr>
      </w:pPr>
      <w:r w:rsidRPr="001756EE">
        <w:rPr>
          <w:rFonts w:ascii="Lora" w:eastAsia="Times New Roman" w:hAnsi="Lora" w:cs="Times New Roman"/>
          <w:color w:val="0288D1"/>
          <w:kern w:val="0"/>
          <w:sz w:val="27"/>
          <w:szCs w:val="27"/>
          <w:lang w:eastAsia="en-IN"/>
          <w14:ligatures w14:val="none"/>
        </w:rPr>
        <w:t>If the key value specified in the </w:t>
      </w:r>
      <w:proofErr w:type="gramStart"/>
      <w:r w:rsidRPr="001756EE">
        <w:rPr>
          <w:rFonts w:ascii="Courier New" w:eastAsia="Times New Roman" w:hAnsi="Courier New" w:cs="Courier New"/>
          <w:color w:val="333333"/>
          <w:kern w:val="0"/>
          <w:sz w:val="23"/>
          <w:szCs w:val="23"/>
          <w:shd w:val="clear" w:color="auto" w:fill="F1F1F1"/>
          <w:lang w:eastAsia="en-IN"/>
          <w14:ligatures w14:val="none"/>
        </w:rPr>
        <w:t>Remove(</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0288D1"/>
          <w:kern w:val="0"/>
          <w:sz w:val="27"/>
          <w:szCs w:val="27"/>
          <w:lang w:eastAsia="en-IN"/>
          <w14:ligatures w14:val="none"/>
        </w:rPr>
        <w:t> or </w:t>
      </w:r>
      <w:proofErr w:type="spellStart"/>
      <w:r w:rsidRPr="001756EE">
        <w:rPr>
          <w:rFonts w:ascii="Courier New" w:eastAsia="Times New Roman" w:hAnsi="Courier New" w:cs="Courier New"/>
          <w:color w:val="333333"/>
          <w:kern w:val="0"/>
          <w:sz w:val="23"/>
          <w:szCs w:val="23"/>
          <w:shd w:val="clear" w:color="auto" w:fill="F1F1F1"/>
          <w:lang w:eastAsia="en-IN"/>
          <w14:ligatures w14:val="none"/>
        </w:rPr>
        <w:t>RemoveRange</w:t>
      </w:r>
      <w:proofErr w:type="spell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0288D1"/>
          <w:kern w:val="0"/>
          <w:sz w:val="27"/>
          <w:szCs w:val="27"/>
          <w:lang w:eastAsia="en-IN"/>
          <w14:ligatures w14:val="none"/>
        </w:rPr>
        <w:t xml:space="preserve"> method does not exist then EF Core will </w:t>
      </w:r>
      <w:proofErr w:type="spellStart"/>
      <w:r w:rsidRPr="001756EE">
        <w:rPr>
          <w:rFonts w:ascii="Lora" w:eastAsia="Times New Roman" w:hAnsi="Lora" w:cs="Times New Roman"/>
          <w:color w:val="0288D1"/>
          <w:kern w:val="0"/>
          <w:sz w:val="27"/>
          <w:szCs w:val="27"/>
          <w:lang w:eastAsia="en-IN"/>
          <w14:ligatures w14:val="none"/>
        </w:rPr>
        <w:t>thrown</w:t>
      </w:r>
      <w:proofErr w:type="spellEnd"/>
      <w:r w:rsidRPr="001756EE">
        <w:rPr>
          <w:rFonts w:ascii="Lora" w:eastAsia="Times New Roman" w:hAnsi="Lora" w:cs="Times New Roman"/>
          <w:color w:val="0288D1"/>
          <w:kern w:val="0"/>
          <w:sz w:val="27"/>
          <w:szCs w:val="27"/>
          <w:lang w:eastAsia="en-IN"/>
          <w14:ligatures w14:val="none"/>
        </w:rPr>
        <w:t xml:space="preserve"> exception of type </w:t>
      </w:r>
      <w:proofErr w:type="spellStart"/>
      <w:r w:rsidRPr="001756EE">
        <w:rPr>
          <w:rFonts w:ascii="Courier New" w:eastAsia="Times New Roman" w:hAnsi="Courier New" w:cs="Courier New"/>
          <w:color w:val="333333"/>
          <w:kern w:val="0"/>
          <w:sz w:val="23"/>
          <w:szCs w:val="23"/>
          <w:shd w:val="clear" w:color="auto" w:fill="F1F1F1"/>
          <w:lang w:eastAsia="en-IN"/>
          <w14:ligatures w14:val="none"/>
        </w:rPr>
        <w:t>DbUpdateConcurrencyException</w:t>
      </w:r>
      <w:proofErr w:type="spellEnd"/>
      <w:r w:rsidRPr="001756EE">
        <w:rPr>
          <w:rFonts w:ascii="Lora" w:eastAsia="Times New Roman" w:hAnsi="Lora" w:cs="Times New Roman"/>
          <w:color w:val="0288D1"/>
          <w:kern w:val="0"/>
          <w:sz w:val="27"/>
          <w:szCs w:val="27"/>
          <w:lang w:eastAsia="en-IN"/>
          <w14:ligatures w14:val="none"/>
        </w:rPr>
        <w:t>.</w:t>
      </w:r>
    </w:p>
    <w:p w14:paraId="61D7C6FE" w14:textId="77777777" w:rsidR="001756EE" w:rsidRP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1756EE">
        <w:rPr>
          <w:rFonts w:ascii="Lora" w:eastAsia="Times New Roman" w:hAnsi="Lora" w:cs="Times New Roman"/>
          <w:color w:val="2A2A2A"/>
          <w:kern w:val="0"/>
          <w:sz w:val="33"/>
          <w:szCs w:val="33"/>
          <w:lang w:eastAsia="en-IN"/>
          <w14:ligatures w14:val="none"/>
        </w:rPr>
        <w:t>Cascade Delete</w:t>
      </w:r>
    </w:p>
    <w:p w14:paraId="2DF9D711"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If an entity has </w:t>
      </w:r>
      <w:r w:rsidRPr="001756EE">
        <w:rPr>
          <w:rFonts w:ascii="Lora" w:eastAsia="Times New Roman" w:hAnsi="Lora" w:cs="Times New Roman"/>
          <w:color w:val="2A2A2A"/>
          <w:kern w:val="0"/>
          <w:sz w:val="27"/>
          <w:szCs w:val="27"/>
          <w:shd w:val="clear" w:color="auto" w:fill="D9FCF1"/>
          <w:lang w:eastAsia="en-IN"/>
          <w14:ligatures w14:val="none"/>
        </w:rPr>
        <w:t>relationship</w:t>
      </w:r>
      <w:r w:rsidRPr="001756EE">
        <w:rPr>
          <w:rFonts w:ascii="Lora" w:eastAsia="Times New Roman" w:hAnsi="Lora" w:cs="Times New Roman"/>
          <w:color w:val="2A2A2A"/>
          <w:kern w:val="0"/>
          <w:sz w:val="27"/>
          <w:szCs w:val="27"/>
          <w:lang w:eastAsia="en-IN"/>
          <w14:ligatures w14:val="none"/>
        </w:rPr>
        <w:t> with other entities such as </w:t>
      </w:r>
      <w:r w:rsidRPr="001756EE">
        <w:rPr>
          <w:rFonts w:ascii="Lora" w:eastAsia="Times New Roman" w:hAnsi="Lora" w:cs="Times New Roman"/>
          <w:color w:val="2A2A2A"/>
          <w:kern w:val="0"/>
          <w:sz w:val="27"/>
          <w:szCs w:val="27"/>
          <w:shd w:val="clear" w:color="auto" w:fill="D9FCF1"/>
          <w:lang w:eastAsia="en-IN"/>
          <w14:ligatures w14:val="none"/>
        </w:rPr>
        <w:t>one-to-one</w:t>
      </w:r>
      <w:r w:rsidRPr="001756EE">
        <w:rPr>
          <w:rFonts w:ascii="Lora" w:eastAsia="Times New Roman" w:hAnsi="Lora" w:cs="Times New Roman"/>
          <w:color w:val="2A2A2A"/>
          <w:kern w:val="0"/>
          <w:sz w:val="27"/>
          <w:szCs w:val="27"/>
          <w:lang w:eastAsia="en-IN"/>
          <w14:ligatures w14:val="none"/>
        </w:rPr>
        <w:t> or </w:t>
      </w:r>
      <w:r w:rsidRPr="001756EE">
        <w:rPr>
          <w:rFonts w:ascii="Lora" w:eastAsia="Times New Roman" w:hAnsi="Lora" w:cs="Times New Roman"/>
          <w:color w:val="2A2A2A"/>
          <w:kern w:val="0"/>
          <w:sz w:val="27"/>
          <w:szCs w:val="27"/>
          <w:shd w:val="clear" w:color="auto" w:fill="D9FCF1"/>
          <w:lang w:eastAsia="en-IN"/>
          <w14:ligatures w14:val="none"/>
        </w:rPr>
        <w:t>one-to-many</w:t>
      </w:r>
      <w:r w:rsidRPr="001756EE">
        <w:rPr>
          <w:rFonts w:ascii="Lora" w:eastAsia="Times New Roman" w:hAnsi="Lora" w:cs="Times New Roman"/>
          <w:color w:val="2A2A2A"/>
          <w:kern w:val="0"/>
          <w:sz w:val="27"/>
          <w:szCs w:val="27"/>
          <w:lang w:eastAsia="en-IN"/>
          <w14:ligatures w14:val="none"/>
        </w:rPr>
        <w:t> then </w:t>
      </w:r>
      <w:r w:rsidRPr="001756EE">
        <w:rPr>
          <w:rFonts w:ascii="Lora" w:eastAsia="Times New Roman" w:hAnsi="Lora" w:cs="Times New Roman"/>
          <w:b/>
          <w:bCs/>
          <w:color w:val="2A2A2A"/>
          <w:kern w:val="0"/>
          <w:sz w:val="27"/>
          <w:szCs w:val="27"/>
          <w:lang w:eastAsia="en-IN"/>
          <w14:ligatures w14:val="none"/>
        </w:rPr>
        <w:t>child entities</w:t>
      </w:r>
      <w:r w:rsidRPr="001756EE">
        <w:rPr>
          <w:rFonts w:ascii="Lora" w:eastAsia="Times New Roman" w:hAnsi="Lora" w:cs="Times New Roman"/>
          <w:color w:val="2A2A2A"/>
          <w:kern w:val="0"/>
          <w:sz w:val="27"/>
          <w:szCs w:val="27"/>
          <w:lang w:eastAsia="en-IN"/>
          <w14:ligatures w14:val="none"/>
        </w:rPr>
        <w:t xml:space="preserve"> may be affected when </w:t>
      </w:r>
      <w:r w:rsidRPr="001756EE">
        <w:rPr>
          <w:rFonts w:ascii="Lora" w:eastAsia="Times New Roman" w:hAnsi="Lora" w:cs="Times New Roman"/>
          <w:color w:val="2A2A2A"/>
          <w:kern w:val="0"/>
          <w:sz w:val="27"/>
          <w:szCs w:val="27"/>
          <w:lang w:eastAsia="en-IN"/>
          <w14:ligatures w14:val="none"/>
        </w:rPr>
        <w:lastRenderedPageBreak/>
        <w:t>the </w:t>
      </w:r>
      <w:r w:rsidRPr="001756EE">
        <w:rPr>
          <w:rFonts w:ascii="Lora" w:eastAsia="Times New Roman" w:hAnsi="Lora" w:cs="Times New Roman"/>
          <w:b/>
          <w:bCs/>
          <w:color w:val="2A2A2A"/>
          <w:kern w:val="0"/>
          <w:sz w:val="27"/>
          <w:szCs w:val="27"/>
          <w:lang w:eastAsia="en-IN"/>
          <w14:ligatures w14:val="none"/>
        </w:rPr>
        <w:t>parent entity is deleted</w:t>
      </w:r>
      <w:r w:rsidRPr="001756EE">
        <w:rPr>
          <w:rFonts w:ascii="Lora" w:eastAsia="Times New Roman" w:hAnsi="Lora" w:cs="Times New Roman"/>
          <w:color w:val="2A2A2A"/>
          <w:kern w:val="0"/>
          <w:sz w:val="27"/>
          <w:szCs w:val="27"/>
          <w:lang w:eastAsia="en-IN"/>
          <w14:ligatures w14:val="none"/>
        </w:rPr>
        <w:t xml:space="preserve">. That is the child entities will be either deleted or their foreign key value is set to null. This is </w:t>
      </w:r>
      <w:proofErr w:type="spellStart"/>
      <w:proofErr w:type="gramStart"/>
      <w:r w:rsidRPr="001756EE">
        <w:rPr>
          <w:rFonts w:ascii="Lora" w:eastAsia="Times New Roman" w:hAnsi="Lora" w:cs="Times New Roman"/>
          <w:color w:val="2A2A2A"/>
          <w:kern w:val="0"/>
          <w:sz w:val="27"/>
          <w:szCs w:val="27"/>
          <w:lang w:eastAsia="en-IN"/>
          <w14:ligatures w14:val="none"/>
        </w:rPr>
        <w:t>know</w:t>
      </w:r>
      <w:proofErr w:type="spellEnd"/>
      <w:proofErr w:type="gramEnd"/>
      <w:r w:rsidRPr="001756EE">
        <w:rPr>
          <w:rFonts w:ascii="Lora" w:eastAsia="Times New Roman" w:hAnsi="Lora" w:cs="Times New Roman"/>
          <w:color w:val="2A2A2A"/>
          <w:kern w:val="0"/>
          <w:sz w:val="27"/>
          <w:szCs w:val="27"/>
          <w:lang w:eastAsia="en-IN"/>
          <w14:ligatures w14:val="none"/>
        </w:rPr>
        <w:t xml:space="preserve"> as Cascade Delete behaviour in Entity Framework Core.</w:t>
      </w:r>
    </w:p>
    <w:p w14:paraId="64BC6404" w14:textId="77777777" w:rsidR="001756EE" w:rsidRPr="001756EE" w:rsidRDefault="001756EE" w:rsidP="001756EE">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1756EE">
        <w:rPr>
          <w:rFonts w:ascii="Lora" w:eastAsia="Times New Roman" w:hAnsi="Lora" w:cs="Times New Roman"/>
          <w:color w:val="2A2A2A"/>
          <w:kern w:val="0"/>
          <w:sz w:val="27"/>
          <w:szCs w:val="27"/>
          <w:lang w:eastAsia="en-IN"/>
          <w14:ligatures w14:val="none"/>
        </w:rPr>
        <w:t>With the help of </w:t>
      </w:r>
      <w:hyperlink r:id="rId154" w:history="1">
        <w:r w:rsidRPr="001756EE">
          <w:rPr>
            <w:rFonts w:ascii="Lora" w:eastAsia="Times New Roman" w:hAnsi="Lora" w:cs="Times New Roman"/>
            <w:color w:val="C72730"/>
            <w:kern w:val="0"/>
            <w:sz w:val="27"/>
            <w:szCs w:val="27"/>
            <w:u w:val="single"/>
            <w:lang w:eastAsia="en-IN"/>
            <w14:ligatures w14:val="none"/>
          </w:rPr>
          <w:t>Fluent API of Entity Framework Core</w:t>
        </w:r>
      </w:hyperlink>
      <w:r w:rsidRPr="001756EE">
        <w:rPr>
          <w:rFonts w:ascii="Lora" w:eastAsia="Times New Roman" w:hAnsi="Lora" w:cs="Times New Roman"/>
          <w:color w:val="2A2A2A"/>
          <w:kern w:val="0"/>
          <w:sz w:val="27"/>
          <w:szCs w:val="27"/>
          <w:lang w:eastAsia="en-IN"/>
          <w14:ligatures w14:val="none"/>
        </w:rPr>
        <w:t> we can define the Cascade Delete behaviour by 4 main ways. These are:</w:t>
      </w:r>
    </w:p>
    <w:p w14:paraId="2A55DA2D" w14:textId="77777777" w:rsidR="001756EE" w:rsidRPr="001756EE" w:rsidRDefault="001756EE" w:rsidP="001756EE">
      <w:pPr>
        <w:shd w:val="clear" w:color="auto" w:fill="FFFFFF"/>
        <w:spacing w:after="0" w:line="240" w:lineRule="auto"/>
        <w:rPr>
          <w:rFonts w:ascii="Times New Roman" w:eastAsia="Times New Roman" w:hAnsi="Times New Roman" w:cs="Times New Roman"/>
          <w:kern w:val="0"/>
          <w:lang w:eastAsia="en-IN"/>
          <w14:ligatures w14:val="none"/>
        </w:rPr>
      </w:pPr>
      <w:r w:rsidRPr="001756EE">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0EBB2065" wp14:editId="3BD680CF">
            <wp:extent cx="135255" cy="135255"/>
            <wp:effectExtent l="0" t="0" r="0" b="0"/>
            <wp:docPr id="366" name="Picture 13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3A9FB954" w14:textId="77777777" w:rsidR="001756EE" w:rsidRPr="001756EE" w:rsidRDefault="001756EE" w:rsidP="001756EE">
      <w:pPr>
        <w:numPr>
          <w:ilvl w:val="0"/>
          <w:numId w:val="3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gramStart"/>
      <w:r w:rsidRPr="001756EE">
        <w:rPr>
          <w:rFonts w:ascii="Lora" w:eastAsia="Times New Roman" w:hAnsi="Lora" w:cs="Times New Roman"/>
          <w:b/>
          <w:bCs/>
          <w:color w:val="2A2A2A"/>
          <w:kern w:val="0"/>
          <w:sz w:val="27"/>
          <w:szCs w:val="27"/>
          <w:lang w:eastAsia="en-IN"/>
          <w14:ligatures w14:val="none"/>
        </w:rPr>
        <w:t>Cascade</w:t>
      </w:r>
      <w:r w:rsidRPr="001756EE">
        <w:rPr>
          <w:rFonts w:ascii="Lora" w:eastAsia="Times New Roman" w:hAnsi="Lora" w:cs="Times New Roman"/>
          <w:color w:val="2A2A2A"/>
          <w:kern w:val="0"/>
          <w:sz w:val="27"/>
          <w:szCs w:val="27"/>
          <w:lang w:eastAsia="en-IN"/>
          <w14:ligatures w14:val="none"/>
        </w:rPr>
        <w:t> :</w:t>
      </w:r>
      <w:proofErr w:type="gramEnd"/>
      <w:r w:rsidRPr="001756EE">
        <w:rPr>
          <w:rFonts w:ascii="Lora" w:eastAsia="Times New Roman" w:hAnsi="Lora" w:cs="Times New Roman"/>
          <w:color w:val="2A2A2A"/>
          <w:kern w:val="0"/>
          <w:sz w:val="27"/>
          <w:szCs w:val="27"/>
          <w:lang w:eastAsia="en-IN"/>
          <w14:ligatures w14:val="none"/>
        </w:rPr>
        <w:t xml:space="preserve"> Related entities are also deleted when parent entity is deleted.</w:t>
      </w:r>
    </w:p>
    <w:p w14:paraId="1C95A236" w14:textId="77777777" w:rsidR="001756EE" w:rsidRPr="001756EE" w:rsidRDefault="001756EE" w:rsidP="001756EE">
      <w:pPr>
        <w:numPr>
          <w:ilvl w:val="0"/>
          <w:numId w:val="3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spellStart"/>
      <w:proofErr w:type="gramStart"/>
      <w:r w:rsidRPr="001756EE">
        <w:rPr>
          <w:rFonts w:ascii="Lora" w:eastAsia="Times New Roman" w:hAnsi="Lora" w:cs="Times New Roman"/>
          <w:b/>
          <w:bCs/>
          <w:color w:val="2A2A2A"/>
          <w:kern w:val="0"/>
          <w:sz w:val="27"/>
          <w:szCs w:val="27"/>
          <w:lang w:eastAsia="en-IN"/>
          <w14:ligatures w14:val="none"/>
        </w:rPr>
        <w:t>ClientSetNull</w:t>
      </w:r>
      <w:proofErr w:type="spellEnd"/>
      <w:r w:rsidRPr="001756EE">
        <w:rPr>
          <w:rFonts w:ascii="Lora" w:eastAsia="Times New Roman" w:hAnsi="Lora" w:cs="Times New Roman"/>
          <w:color w:val="2A2A2A"/>
          <w:kern w:val="0"/>
          <w:sz w:val="27"/>
          <w:szCs w:val="27"/>
          <w:lang w:eastAsia="en-IN"/>
          <w14:ligatures w14:val="none"/>
        </w:rPr>
        <w:t> :</w:t>
      </w:r>
      <w:proofErr w:type="gramEnd"/>
      <w:r w:rsidRPr="001756EE">
        <w:rPr>
          <w:rFonts w:ascii="Lora" w:eastAsia="Times New Roman" w:hAnsi="Lora" w:cs="Times New Roman"/>
          <w:color w:val="2A2A2A"/>
          <w:kern w:val="0"/>
          <w:sz w:val="27"/>
          <w:szCs w:val="27"/>
          <w:lang w:eastAsia="en-IN"/>
          <w14:ligatures w14:val="none"/>
        </w:rPr>
        <w:t xml:space="preserve"> It is the default value. Here foreign key is set to null.</w:t>
      </w:r>
    </w:p>
    <w:p w14:paraId="337CAB2A" w14:textId="77777777" w:rsidR="001756EE" w:rsidRPr="001756EE" w:rsidRDefault="001756EE" w:rsidP="001756EE">
      <w:pPr>
        <w:numPr>
          <w:ilvl w:val="0"/>
          <w:numId w:val="3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gramStart"/>
      <w:r w:rsidRPr="001756EE">
        <w:rPr>
          <w:rFonts w:ascii="Lora" w:eastAsia="Times New Roman" w:hAnsi="Lora" w:cs="Times New Roman"/>
          <w:b/>
          <w:bCs/>
          <w:color w:val="2A2A2A"/>
          <w:kern w:val="0"/>
          <w:sz w:val="27"/>
          <w:szCs w:val="27"/>
          <w:lang w:eastAsia="en-IN"/>
          <w14:ligatures w14:val="none"/>
        </w:rPr>
        <w:t>Restrict</w:t>
      </w:r>
      <w:r w:rsidRPr="001756EE">
        <w:rPr>
          <w:rFonts w:ascii="Lora" w:eastAsia="Times New Roman" w:hAnsi="Lora" w:cs="Times New Roman"/>
          <w:color w:val="2A2A2A"/>
          <w:kern w:val="0"/>
          <w:sz w:val="27"/>
          <w:szCs w:val="27"/>
          <w:lang w:eastAsia="en-IN"/>
          <w14:ligatures w14:val="none"/>
        </w:rPr>
        <w:t> :</w:t>
      </w:r>
      <w:proofErr w:type="gramEnd"/>
      <w:r w:rsidRPr="001756EE">
        <w:rPr>
          <w:rFonts w:ascii="Lora" w:eastAsia="Times New Roman" w:hAnsi="Lora" w:cs="Times New Roman"/>
          <w:color w:val="2A2A2A"/>
          <w:kern w:val="0"/>
          <w:sz w:val="27"/>
          <w:szCs w:val="27"/>
          <w:lang w:eastAsia="en-IN"/>
          <w14:ligatures w14:val="none"/>
        </w:rPr>
        <w:t xml:space="preserve"> Prevents Cascade delete.</w:t>
      </w:r>
    </w:p>
    <w:p w14:paraId="50BF30EA" w14:textId="77777777" w:rsidR="001756EE" w:rsidRPr="001756EE" w:rsidRDefault="001756EE" w:rsidP="001756EE">
      <w:pPr>
        <w:numPr>
          <w:ilvl w:val="0"/>
          <w:numId w:val="31"/>
        </w:numPr>
        <w:shd w:val="clear" w:color="auto" w:fill="FFFFFF"/>
        <w:spacing w:before="100" w:beforeAutospacing="1" w:after="100" w:afterAutospacing="1" w:line="240" w:lineRule="auto"/>
        <w:rPr>
          <w:rFonts w:ascii="Lora" w:eastAsia="Times New Roman" w:hAnsi="Lora" w:cs="Times New Roman"/>
          <w:color w:val="2A2A2A"/>
          <w:kern w:val="0"/>
          <w:sz w:val="27"/>
          <w:szCs w:val="27"/>
          <w:lang w:eastAsia="en-IN"/>
          <w14:ligatures w14:val="none"/>
        </w:rPr>
      </w:pPr>
      <w:proofErr w:type="spellStart"/>
      <w:proofErr w:type="gramStart"/>
      <w:r w:rsidRPr="001756EE">
        <w:rPr>
          <w:rFonts w:ascii="Lora" w:eastAsia="Times New Roman" w:hAnsi="Lora" w:cs="Times New Roman"/>
          <w:b/>
          <w:bCs/>
          <w:color w:val="2A2A2A"/>
          <w:kern w:val="0"/>
          <w:sz w:val="27"/>
          <w:szCs w:val="27"/>
          <w:lang w:eastAsia="en-IN"/>
          <w14:ligatures w14:val="none"/>
        </w:rPr>
        <w:t>SetNull</w:t>
      </w:r>
      <w:proofErr w:type="spellEnd"/>
      <w:r w:rsidRPr="001756EE">
        <w:rPr>
          <w:rFonts w:ascii="Lora" w:eastAsia="Times New Roman" w:hAnsi="Lora" w:cs="Times New Roman"/>
          <w:color w:val="2A2A2A"/>
          <w:kern w:val="0"/>
          <w:sz w:val="27"/>
          <w:szCs w:val="27"/>
          <w:lang w:eastAsia="en-IN"/>
          <w14:ligatures w14:val="none"/>
        </w:rPr>
        <w:t> :</w:t>
      </w:r>
      <w:proofErr w:type="gramEnd"/>
      <w:r w:rsidRPr="001756EE">
        <w:rPr>
          <w:rFonts w:ascii="Lora" w:eastAsia="Times New Roman" w:hAnsi="Lora" w:cs="Times New Roman"/>
          <w:color w:val="2A2A2A"/>
          <w:kern w:val="0"/>
          <w:sz w:val="27"/>
          <w:szCs w:val="27"/>
          <w:lang w:eastAsia="en-IN"/>
          <w14:ligatures w14:val="none"/>
        </w:rPr>
        <w:t xml:space="preserve"> The values of foreign key properties will be set to null.</w:t>
      </w:r>
    </w:p>
    <w:p w14:paraId="51C465DC" w14:textId="77777777" w:rsidR="001756EE" w:rsidRPr="001756EE" w:rsidRDefault="001756EE" w:rsidP="001756EE">
      <w:pPr>
        <w:shd w:val="clear" w:color="auto" w:fill="FFFFFF"/>
        <w:spacing w:before="225" w:after="225" w:line="0" w:lineRule="atLeast"/>
        <w:rPr>
          <w:rFonts w:ascii="Times New Roman" w:eastAsia="Times New Roman" w:hAnsi="Times New Roman" w:cs="Times New Roman"/>
          <w:kern w:val="0"/>
          <w:bdr w:val="none" w:sz="0" w:space="0" w:color="auto" w:frame="1"/>
          <w:lang w:eastAsia="en-IN"/>
          <w14:ligatures w14:val="none"/>
        </w:rPr>
      </w:pPr>
      <w:r w:rsidRPr="001756EE">
        <w:rPr>
          <w:rFonts w:ascii="Lora" w:eastAsia="Times New Roman" w:hAnsi="Lora" w:cs="Times New Roman"/>
          <w:color w:val="2A2A2A"/>
          <w:kern w:val="0"/>
          <w:sz w:val="27"/>
          <w:szCs w:val="27"/>
          <w:lang w:eastAsia="en-IN"/>
          <w14:ligatures w14:val="none"/>
        </w:rPr>
        <w:t>Open the </w:t>
      </w:r>
      <w:r w:rsidRPr="001756EE">
        <w:rPr>
          <w:rFonts w:ascii="Lora" w:eastAsia="Times New Roman" w:hAnsi="Lora" w:cs="Times New Roman"/>
          <w:b/>
          <w:bCs/>
          <w:color w:val="2A2A2A"/>
          <w:kern w:val="0"/>
          <w:sz w:val="27"/>
          <w:szCs w:val="27"/>
          <w:lang w:eastAsia="en-IN"/>
          <w14:ligatures w14:val="none"/>
        </w:rPr>
        <w:t>Database Context File</w:t>
      </w:r>
      <w:r w:rsidRPr="001756EE">
        <w:rPr>
          <w:rFonts w:ascii="Lora" w:eastAsia="Times New Roman" w:hAnsi="Lora" w:cs="Times New Roman"/>
          <w:color w:val="2A2A2A"/>
          <w:kern w:val="0"/>
          <w:sz w:val="27"/>
          <w:szCs w:val="27"/>
          <w:lang w:eastAsia="en-IN"/>
          <w14:ligatures w14:val="none"/>
        </w:rPr>
        <w:t> of the application, there set the </w:t>
      </w:r>
      <w:proofErr w:type="spellStart"/>
      <w:proofErr w:type="gramStart"/>
      <w:r w:rsidRPr="001756EE">
        <w:rPr>
          <w:rFonts w:ascii="Courier New" w:eastAsia="Times New Roman" w:hAnsi="Courier New" w:cs="Courier New"/>
          <w:color w:val="333333"/>
          <w:kern w:val="0"/>
          <w:sz w:val="23"/>
          <w:szCs w:val="23"/>
          <w:shd w:val="clear" w:color="auto" w:fill="F1F1F1"/>
          <w:lang w:eastAsia="en-IN"/>
          <w14:ligatures w14:val="none"/>
        </w:rPr>
        <w:t>OnDelete</w:t>
      </w:r>
      <w:proofErr w:type="spellEnd"/>
      <w:r w:rsidRPr="001756EE">
        <w:rPr>
          <w:rFonts w:ascii="Courier New" w:eastAsia="Times New Roman" w:hAnsi="Courier New" w:cs="Courier New"/>
          <w:color w:val="333333"/>
          <w:kern w:val="0"/>
          <w:sz w:val="23"/>
          <w:szCs w:val="23"/>
          <w:shd w:val="clear" w:color="auto" w:fill="F1F1F1"/>
          <w:lang w:eastAsia="en-IN"/>
          <w14:ligatures w14:val="none"/>
        </w:rPr>
        <w:t>(</w:t>
      </w:r>
      <w:proofErr w:type="gramEnd"/>
      <w:r w:rsidRPr="001756EE">
        <w:rPr>
          <w:rFonts w:ascii="Courier New" w:eastAsia="Times New Roman" w:hAnsi="Courier New" w:cs="Courier New"/>
          <w:color w:val="333333"/>
          <w:kern w:val="0"/>
          <w:sz w:val="23"/>
          <w:szCs w:val="23"/>
          <w:shd w:val="clear" w:color="auto" w:fill="F1F1F1"/>
          <w:lang w:eastAsia="en-IN"/>
          <w14:ligatures w14:val="none"/>
        </w:rPr>
        <w:t>)</w:t>
      </w:r>
      <w:r w:rsidRPr="001756EE">
        <w:rPr>
          <w:rFonts w:ascii="Lora" w:eastAsia="Times New Roman" w:hAnsi="Lora" w:cs="Times New Roman"/>
          <w:color w:val="2A2A2A"/>
          <w:kern w:val="0"/>
          <w:sz w:val="27"/>
          <w:szCs w:val="27"/>
          <w:lang w:eastAsia="en-IN"/>
          <w14:ligatures w14:val="none"/>
        </w:rPr>
        <w:t> method to </w:t>
      </w:r>
      <w:r w:rsidRPr="001756EE">
        <w:rPr>
          <w:rFonts w:ascii="Lora" w:eastAsia="Times New Roman" w:hAnsi="Lora" w:cs="Times New Roman"/>
          <w:color w:val="2A2A2A"/>
          <w:kern w:val="0"/>
          <w:sz w:val="27"/>
          <w:szCs w:val="27"/>
          <w:shd w:val="clear" w:color="auto" w:fill="D9FCF1"/>
          <w:lang w:eastAsia="en-IN"/>
          <w14:ligatures w14:val="none"/>
        </w:rPr>
        <w:t xml:space="preserve">Cascade, </w:t>
      </w:r>
      <w:proofErr w:type="spellStart"/>
      <w:r w:rsidRPr="001756EE">
        <w:rPr>
          <w:rFonts w:ascii="Lora" w:eastAsia="Times New Roman" w:hAnsi="Lora" w:cs="Times New Roman"/>
          <w:color w:val="2A2A2A"/>
          <w:kern w:val="0"/>
          <w:sz w:val="27"/>
          <w:szCs w:val="27"/>
          <w:shd w:val="clear" w:color="auto" w:fill="D9FCF1"/>
          <w:lang w:eastAsia="en-IN"/>
          <w14:ligatures w14:val="none"/>
        </w:rPr>
        <w:t>ClientSetNull</w:t>
      </w:r>
      <w:proofErr w:type="spellEnd"/>
      <w:r w:rsidRPr="001756EE">
        <w:rPr>
          <w:rFonts w:ascii="Lora" w:eastAsia="Times New Roman" w:hAnsi="Lora" w:cs="Times New Roman"/>
          <w:color w:val="2A2A2A"/>
          <w:kern w:val="0"/>
          <w:sz w:val="27"/>
          <w:szCs w:val="27"/>
          <w:shd w:val="clear" w:color="auto" w:fill="D9FCF1"/>
          <w:lang w:eastAsia="en-IN"/>
          <w14:ligatures w14:val="none"/>
        </w:rPr>
        <w:t xml:space="preserve">, Restrict, </w:t>
      </w:r>
      <w:proofErr w:type="spellStart"/>
      <w:r w:rsidRPr="001756EE">
        <w:rPr>
          <w:rFonts w:ascii="Lora" w:eastAsia="Times New Roman" w:hAnsi="Lora" w:cs="Times New Roman"/>
          <w:color w:val="2A2A2A"/>
          <w:kern w:val="0"/>
          <w:sz w:val="27"/>
          <w:szCs w:val="27"/>
          <w:shd w:val="clear" w:color="auto" w:fill="D9FCF1"/>
          <w:lang w:eastAsia="en-IN"/>
          <w14:ligatures w14:val="none"/>
        </w:rPr>
        <w:t>SetNull</w:t>
      </w:r>
      <w:proofErr w:type="spellEnd"/>
      <w:r w:rsidRPr="001756EE">
        <w:rPr>
          <w:rFonts w:ascii="Lora" w:eastAsia="Times New Roman" w:hAnsi="Lora" w:cs="Times New Roman"/>
          <w:color w:val="2A2A2A"/>
          <w:kern w:val="0"/>
          <w:sz w:val="27"/>
          <w:szCs w:val="27"/>
          <w:lang w:eastAsia="en-IN"/>
          <w14:ligatures w14:val="none"/>
        </w:rPr>
        <w:t> by using “</w:t>
      </w:r>
      <w:proofErr w:type="spellStart"/>
      <w:r w:rsidRPr="001756EE">
        <w:rPr>
          <w:rFonts w:ascii="Lora" w:eastAsia="Times New Roman" w:hAnsi="Lora" w:cs="Times New Roman"/>
          <w:color w:val="2A2A2A"/>
          <w:kern w:val="0"/>
          <w:sz w:val="27"/>
          <w:szCs w:val="27"/>
          <w:lang w:eastAsia="en-IN"/>
          <w14:ligatures w14:val="none"/>
        </w:rPr>
        <w:t>DeleteBehavior</w:t>
      </w:r>
      <w:proofErr w:type="spellEnd"/>
      <w:r w:rsidRPr="001756EE">
        <w:rPr>
          <w:rFonts w:ascii="Lora" w:eastAsia="Times New Roman" w:hAnsi="Lora" w:cs="Times New Roman"/>
          <w:color w:val="2A2A2A"/>
          <w:kern w:val="0"/>
          <w:sz w:val="27"/>
          <w:szCs w:val="27"/>
          <w:lang w:eastAsia="en-IN"/>
          <w14:ligatures w14:val="none"/>
        </w:rPr>
        <w:t xml:space="preserve">” </w:t>
      </w:r>
      <w:proofErr w:type="spellStart"/>
      <w:r w:rsidRPr="001756EE">
        <w:rPr>
          <w:rFonts w:ascii="Lora" w:eastAsia="Times New Roman" w:hAnsi="Lora" w:cs="Times New Roman"/>
          <w:color w:val="2A2A2A"/>
          <w:kern w:val="0"/>
          <w:sz w:val="27"/>
          <w:szCs w:val="27"/>
          <w:lang w:eastAsia="en-IN"/>
          <w14:ligatures w14:val="none"/>
        </w:rPr>
        <w:t>enum</w:t>
      </w:r>
      <w:proofErr w:type="spellEnd"/>
      <w:r w:rsidRPr="001756EE">
        <w:rPr>
          <w:rFonts w:ascii="Lora" w:eastAsia="Times New Roman" w:hAnsi="Lora" w:cs="Times New Roman"/>
          <w:color w:val="2A2A2A"/>
          <w:kern w:val="0"/>
          <w:sz w:val="27"/>
          <w:szCs w:val="27"/>
          <w:lang w:eastAsia="en-IN"/>
          <w14:ligatures w14:val="none"/>
        </w:rPr>
        <w:t xml:space="preserve">. Below we have </w:t>
      </w:r>
      <w:proofErr w:type="spellStart"/>
      <w:r w:rsidRPr="001756EE">
        <w:rPr>
          <w:rFonts w:ascii="Lora" w:eastAsia="Times New Roman" w:hAnsi="Lora" w:cs="Times New Roman"/>
          <w:color w:val="2A2A2A"/>
          <w:kern w:val="0"/>
          <w:sz w:val="27"/>
          <w:szCs w:val="27"/>
          <w:lang w:eastAsia="en-IN"/>
          <w14:ligatures w14:val="none"/>
        </w:rPr>
        <w:t>maked</w:t>
      </w:r>
      <w:proofErr w:type="spellEnd"/>
      <w:r w:rsidRPr="001756EE">
        <w:rPr>
          <w:rFonts w:ascii="Lora" w:eastAsia="Times New Roman" w:hAnsi="Lora" w:cs="Times New Roman"/>
          <w:color w:val="2A2A2A"/>
          <w:kern w:val="0"/>
          <w:sz w:val="27"/>
          <w:szCs w:val="27"/>
          <w:lang w:eastAsia="en-IN"/>
          <w14:ligatures w14:val="none"/>
        </w:rPr>
        <w:t xml:space="preserve"> it to Cascade.</w:t>
      </w:r>
    </w:p>
    <w:p w14:paraId="7684957D" w14:textId="77777777" w:rsidR="001756EE" w:rsidRPr="001756EE" w:rsidRDefault="001756EE" w:rsidP="001756EE">
      <w:pPr>
        <w:shd w:val="clear" w:color="auto" w:fill="FFFFFF"/>
        <w:spacing w:after="0" w:line="240" w:lineRule="auto"/>
        <w:rPr>
          <w:rFonts w:ascii="Times New Roman" w:eastAsia="Times New Roman" w:hAnsi="Times New Roman" w:cs="Times New Roman"/>
          <w:kern w:val="0"/>
          <w:lang w:eastAsia="en-IN"/>
          <w14:ligatures w14:val="none"/>
        </w:rPr>
      </w:pPr>
      <w:r w:rsidRPr="001756EE">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2F184EEE" wp14:editId="5298D01C">
            <wp:extent cx="135255" cy="135255"/>
            <wp:effectExtent l="0" t="0" r="0" b="0"/>
            <wp:docPr id="367" name="Picture 13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tbl>
      <w:tblPr>
        <w:tblW w:w="14667" w:type="dxa"/>
        <w:tblCellMar>
          <w:left w:w="0" w:type="dxa"/>
          <w:right w:w="0" w:type="dxa"/>
        </w:tblCellMar>
        <w:tblLook w:val="04A0" w:firstRow="1" w:lastRow="0" w:firstColumn="1" w:lastColumn="0" w:noHBand="0" w:noVBand="1"/>
      </w:tblPr>
      <w:tblGrid>
        <w:gridCol w:w="272"/>
        <w:gridCol w:w="14395"/>
      </w:tblGrid>
      <w:tr w:rsidR="001756EE" w:rsidRPr="001756EE" w14:paraId="18BAD722" w14:textId="77777777" w:rsidTr="001756EE">
        <w:tc>
          <w:tcPr>
            <w:tcW w:w="6" w:type="dxa"/>
            <w:tcBorders>
              <w:top w:val="nil"/>
              <w:left w:val="nil"/>
              <w:bottom w:val="nil"/>
              <w:right w:val="nil"/>
            </w:tcBorders>
            <w:vAlign w:val="bottom"/>
            <w:hideMark/>
          </w:tcPr>
          <w:p w14:paraId="5767E42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47A997A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502B741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2E11D72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7D778E2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6E94E3E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60F7F340"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p w14:paraId="233BD277"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8</w:t>
            </w:r>
          </w:p>
          <w:p w14:paraId="4905EE81"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9</w:t>
            </w:r>
          </w:p>
          <w:p w14:paraId="039BAB7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10</w:t>
            </w:r>
          </w:p>
          <w:p w14:paraId="060D136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11</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3EAEFC5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protected</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override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void</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OnModelCreating</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1756EE">
              <w:rPr>
                <w:rFonts w:ascii="Consolas" w:eastAsia="Times New Roman" w:hAnsi="Consolas" w:cs="Courier New"/>
                <w:color w:val="000000"/>
                <w:kern w:val="0"/>
                <w:sz w:val="26"/>
                <w:szCs w:val="26"/>
                <w:bdr w:val="none" w:sz="0" w:space="0" w:color="auto" w:frame="1"/>
                <w:lang w:eastAsia="en-IN"/>
                <w14:ligatures w14:val="none"/>
              </w:rPr>
              <w:t>ModelBuilder</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modelBuilder</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5A14455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56B5E8D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modelBuilder.Entity</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&lt;Employee</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&gt;(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entity =&gt;</w:t>
            </w:r>
          </w:p>
          <w:p w14:paraId="1BB3253A"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42A7EBBA"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entity.HasOne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(d =&gt;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d.Department</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3F0B074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WithMany</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(p =&gt;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p.Employee</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2522036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HasForeignKey</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(d =&gt;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d.DepartmentId</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24EA835B"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OnDelete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DeleteBehavior.Cascade</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53BDFF37"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HasConstraintName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FK_Employee_Department</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3AF4D3E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5D72D0A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tc>
      </w:tr>
    </w:tbl>
    <w:p w14:paraId="52DBE5A1"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 xml:space="preserve">Note that we </w:t>
      </w:r>
      <w:proofErr w:type="gramStart"/>
      <w:r w:rsidRPr="001756EE">
        <w:rPr>
          <w:rFonts w:ascii="Lora" w:eastAsia="Times New Roman" w:hAnsi="Lora" w:cs="Times New Roman"/>
          <w:color w:val="2A2A2A"/>
          <w:kern w:val="0"/>
          <w:sz w:val="27"/>
          <w:szCs w:val="27"/>
          <w:lang w:eastAsia="en-IN"/>
          <w14:ligatures w14:val="none"/>
        </w:rPr>
        <w:t>have to</w:t>
      </w:r>
      <w:proofErr w:type="gramEnd"/>
      <w:r w:rsidRPr="001756EE">
        <w:rPr>
          <w:rFonts w:ascii="Lora" w:eastAsia="Times New Roman" w:hAnsi="Lora" w:cs="Times New Roman"/>
          <w:color w:val="2A2A2A"/>
          <w:kern w:val="0"/>
          <w:sz w:val="27"/>
          <w:szCs w:val="27"/>
          <w:lang w:eastAsia="en-IN"/>
          <w14:ligatures w14:val="none"/>
        </w:rPr>
        <w:t xml:space="preserve"> re-run the migrations for this behaviour to apply.</w:t>
      </w:r>
    </w:p>
    <w:p w14:paraId="590526C1"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Now when we delete a record in the </w:t>
      </w:r>
      <w:r w:rsidRPr="001756EE">
        <w:rPr>
          <w:rFonts w:ascii="Lora" w:eastAsia="Times New Roman" w:hAnsi="Lora" w:cs="Times New Roman"/>
          <w:color w:val="2A2A2A"/>
          <w:kern w:val="0"/>
          <w:sz w:val="27"/>
          <w:szCs w:val="27"/>
          <w:shd w:val="clear" w:color="auto" w:fill="D9FCF1"/>
          <w:lang w:eastAsia="en-IN"/>
          <w14:ligatures w14:val="none"/>
        </w:rPr>
        <w:t>Department</w:t>
      </w:r>
      <w:r w:rsidRPr="001756EE">
        <w:rPr>
          <w:rFonts w:ascii="Lora" w:eastAsia="Times New Roman" w:hAnsi="Lora" w:cs="Times New Roman"/>
          <w:color w:val="2A2A2A"/>
          <w:kern w:val="0"/>
          <w:sz w:val="27"/>
          <w:szCs w:val="27"/>
          <w:lang w:eastAsia="en-IN"/>
          <w14:ligatures w14:val="none"/>
        </w:rPr>
        <w:t> table then all the </w:t>
      </w:r>
      <w:r w:rsidRPr="001756EE">
        <w:rPr>
          <w:rFonts w:ascii="Lora" w:eastAsia="Times New Roman" w:hAnsi="Lora" w:cs="Times New Roman"/>
          <w:b/>
          <w:bCs/>
          <w:color w:val="2A2A2A"/>
          <w:kern w:val="0"/>
          <w:sz w:val="27"/>
          <w:szCs w:val="27"/>
          <w:lang w:eastAsia="en-IN"/>
          <w14:ligatures w14:val="none"/>
        </w:rPr>
        <w:t>related records</w:t>
      </w:r>
      <w:r w:rsidRPr="001756EE">
        <w:rPr>
          <w:rFonts w:ascii="Lora" w:eastAsia="Times New Roman" w:hAnsi="Lora" w:cs="Times New Roman"/>
          <w:color w:val="2A2A2A"/>
          <w:kern w:val="0"/>
          <w:sz w:val="27"/>
          <w:szCs w:val="27"/>
          <w:lang w:eastAsia="en-IN"/>
          <w14:ligatures w14:val="none"/>
        </w:rPr>
        <w:t> in the </w:t>
      </w:r>
      <w:r w:rsidRPr="001756EE">
        <w:rPr>
          <w:rFonts w:ascii="Lora" w:eastAsia="Times New Roman" w:hAnsi="Lora" w:cs="Times New Roman"/>
          <w:color w:val="2A2A2A"/>
          <w:kern w:val="0"/>
          <w:sz w:val="27"/>
          <w:szCs w:val="27"/>
          <w:shd w:val="clear" w:color="auto" w:fill="D9FCF1"/>
          <w:lang w:eastAsia="en-IN"/>
          <w14:ligatures w14:val="none"/>
        </w:rPr>
        <w:t>Employee</w:t>
      </w:r>
      <w:r w:rsidRPr="001756EE">
        <w:rPr>
          <w:rFonts w:ascii="Lora" w:eastAsia="Times New Roman" w:hAnsi="Lora" w:cs="Times New Roman"/>
          <w:color w:val="2A2A2A"/>
          <w:kern w:val="0"/>
          <w:sz w:val="27"/>
          <w:szCs w:val="27"/>
          <w:lang w:eastAsia="en-IN"/>
          <w14:ligatures w14:val="none"/>
        </w:rPr>
        <w:t> table are also </w:t>
      </w:r>
      <w:r w:rsidRPr="001756EE">
        <w:rPr>
          <w:rFonts w:ascii="Lora" w:eastAsia="Times New Roman" w:hAnsi="Lora" w:cs="Times New Roman"/>
          <w:color w:val="2A2A2A"/>
          <w:kern w:val="0"/>
          <w:sz w:val="27"/>
          <w:szCs w:val="27"/>
          <w:u w:val="single"/>
          <w:lang w:eastAsia="en-IN"/>
          <w14:ligatures w14:val="none"/>
        </w:rPr>
        <w:t>deleted automatically</w:t>
      </w:r>
      <w:r w:rsidRPr="001756EE">
        <w:rPr>
          <w:rFonts w:ascii="Lora" w:eastAsia="Times New Roman" w:hAnsi="Lora" w:cs="Times New Roman"/>
          <w:color w:val="2A2A2A"/>
          <w:kern w:val="0"/>
          <w:sz w:val="27"/>
          <w:szCs w:val="27"/>
          <w:lang w:eastAsia="en-IN"/>
          <w14:ligatures w14:val="none"/>
        </w:rPr>
        <w:t xml:space="preserve">. This is because </w:t>
      </w:r>
      <w:proofErr w:type="spellStart"/>
      <w:r w:rsidRPr="001756EE">
        <w:rPr>
          <w:rFonts w:ascii="Lora" w:eastAsia="Times New Roman" w:hAnsi="Lora" w:cs="Times New Roman"/>
          <w:color w:val="2A2A2A"/>
          <w:kern w:val="0"/>
          <w:sz w:val="27"/>
          <w:szCs w:val="27"/>
          <w:lang w:eastAsia="en-IN"/>
          <w14:ligatures w14:val="none"/>
        </w:rPr>
        <w:t>Deparment</w:t>
      </w:r>
      <w:proofErr w:type="spellEnd"/>
      <w:r w:rsidRPr="001756EE">
        <w:rPr>
          <w:rFonts w:ascii="Lora" w:eastAsia="Times New Roman" w:hAnsi="Lora" w:cs="Times New Roman"/>
          <w:color w:val="2A2A2A"/>
          <w:kern w:val="0"/>
          <w:sz w:val="27"/>
          <w:szCs w:val="27"/>
          <w:lang w:eastAsia="en-IN"/>
          <w14:ligatures w14:val="none"/>
        </w:rPr>
        <w:t xml:space="preserve"> is the parent entity and Employee is a child entity.</w:t>
      </w:r>
    </w:p>
    <w:p w14:paraId="35ACAF14"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Check the below code where we are deleting the </w:t>
      </w:r>
      <w:r w:rsidRPr="001756EE">
        <w:rPr>
          <w:rFonts w:ascii="Lora" w:eastAsia="Times New Roman" w:hAnsi="Lora" w:cs="Times New Roman"/>
          <w:color w:val="2A2A2A"/>
          <w:kern w:val="0"/>
          <w:sz w:val="27"/>
          <w:szCs w:val="27"/>
          <w:u w:val="single"/>
          <w:lang w:eastAsia="en-IN"/>
          <w14:ligatures w14:val="none"/>
        </w:rPr>
        <w:t>5th department id</w:t>
      </w:r>
      <w:r w:rsidRPr="001756EE">
        <w:rPr>
          <w:rFonts w:ascii="Lora" w:eastAsia="Times New Roman" w:hAnsi="Lora" w:cs="Times New Roman"/>
          <w:color w:val="2A2A2A"/>
          <w:kern w:val="0"/>
          <w:sz w:val="27"/>
          <w:szCs w:val="27"/>
          <w:lang w:eastAsia="en-IN"/>
          <w14:ligatures w14:val="none"/>
        </w:rPr>
        <w:t xml:space="preserve">. </w:t>
      </w:r>
      <w:proofErr w:type="gramStart"/>
      <w:r w:rsidRPr="001756EE">
        <w:rPr>
          <w:rFonts w:ascii="Lora" w:eastAsia="Times New Roman" w:hAnsi="Lora" w:cs="Times New Roman"/>
          <w:color w:val="2A2A2A"/>
          <w:kern w:val="0"/>
          <w:sz w:val="27"/>
          <w:szCs w:val="27"/>
          <w:lang w:eastAsia="en-IN"/>
          <w14:ligatures w14:val="none"/>
        </w:rPr>
        <w:t>So</w:t>
      </w:r>
      <w:proofErr w:type="gramEnd"/>
      <w:r w:rsidRPr="001756EE">
        <w:rPr>
          <w:rFonts w:ascii="Lora" w:eastAsia="Times New Roman" w:hAnsi="Lora" w:cs="Times New Roman"/>
          <w:color w:val="2A2A2A"/>
          <w:kern w:val="0"/>
          <w:sz w:val="27"/>
          <w:szCs w:val="27"/>
          <w:lang w:eastAsia="en-IN"/>
          <w14:ligatures w14:val="none"/>
        </w:rPr>
        <w:t xml:space="preserve"> all employees that are in the </w:t>
      </w:r>
      <w:r w:rsidRPr="001756EE">
        <w:rPr>
          <w:rFonts w:ascii="Lora" w:eastAsia="Times New Roman" w:hAnsi="Lora" w:cs="Times New Roman"/>
          <w:color w:val="2A2A2A"/>
          <w:kern w:val="0"/>
          <w:sz w:val="27"/>
          <w:szCs w:val="27"/>
          <w:u w:val="single"/>
          <w:lang w:eastAsia="en-IN"/>
          <w14:ligatures w14:val="none"/>
        </w:rPr>
        <w:t>5th department are also deleted automatically</w:t>
      </w:r>
      <w:r w:rsidRPr="001756EE">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136"/>
        <w:gridCol w:w="14531"/>
      </w:tblGrid>
      <w:tr w:rsidR="001756EE" w:rsidRPr="001756EE" w14:paraId="3B83C2FE" w14:textId="77777777" w:rsidTr="001756EE">
        <w:tc>
          <w:tcPr>
            <w:tcW w:w="6" w:type="dxa"/>
            <w:tcBorders>
              <w:top w:val="nil"/>
              <w:left w:val="nil"/>
              <w:bottom w:val="nil"/>
              <w:right w:val="nil"/>
            </w:tcBorders>
            <w:vAlign w:val="bottom"/>
            <w:hideMark/>
          </w:tcPr>
          <w:p w14:paraId="3CC55A7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7A2D97D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lastRenderedPageBreak/>
              <w:t>2</w:t>
            </w:r>
          </w:p>
          <w:p w14:paraId="422828C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tc>
        <w:tc>
          <w:tcPr>
            <w:tcW w:w="14101" w:type="dxa"/>
            <w:tcBorders>
              <w:top w:val="nil"/>
              <w:left w:val="nil"/>
              <w:bottom w:val="nil"/>
              <w:right w:val="nil"/>
            </w:tcBorders>
            <w:shd w:val="clear" w:color="auto" w:fill="F1F1F1"/>
            <w:tcMar>
              <w:top w:w="30" w:type="dxa"/>
              <w:left w:w="90" w:type="dxa"/>
              <w:bottom w:w="30" w:type="dxa"/>
              <w:right w:w="90" w:type="dxa"/>
            </w:tcMar>
            <w:vAlign w:val="bottom"/>
            <w:hideMark/>
          </w:tcPr>
          <w:p w14:paraId="19B0D0A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lastRenderedPageBreak/>
              <w:t>var</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 xml:space="preserve">dept =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 Id = 5 };</w:t>
            </w:r>
          </w:p>
          <w:p w14:paraId="2F4079C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lastRenderedPageBreak/>
              <w:t>context.Remove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(dept);</w:t>
            </w:r>
          </w:p>
          <w:p w14:paraId="578C46C4"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await</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tc>
      </w:tr>
    </w:tbl>
    <w:p w14:paraId="491690C9" w14:textId="77777777" w:rsid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p>
    <w:p w14:paraId="54EEB99C" w14:textId="77777777" w:rsid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p>
    <w:p w14:paraId="48DC526E" w14:textId="01BD4438" w:rsidR="001756EE" w:rsidRPr="001756EE" w:rsidRDefault="001756EE" w:rsidP="001756EE">
      <w:pPr>
        <w:pBdr>
          <w:bottom w:val="dashed" w:sz="6" w:space="8" w:color="333333"/>
        </w:pBdr>
        <w:shd w:val="clear" w:color="auto" w:fill="FFFFFF"/>
        <w:spacing w:after="100" w:afterAutospacing="1" w:line="240" w:lineRule="auto"/>
        <w:outlineLvl w:val="1"/>
        <w:rPr>
          <w:rFonts w:ascii="Lora" w:eastAsia="Times New Roman" w:hAnsi="Lora" w:cs="Times New Roman"/>
          <w:color w:val="2A2A2A"/>
          <w:kern w:val="0"/>
          <w:sz w:val="33"/>
          <w:szCs w:val="33"/>
          <w:lang w:eastAsia="en-IN"/>
          <w14:ligatures w14:val="none"/>
        </w:rPr>
      </w:pPr>
      <w:r w:rsidRPr="001756EE">
        <w:rPr>
          <w:rFonts w:ascii="Lora" w:eastAsia="Times New Roman" w:hAnsi="Lora" w:cs="Times New Roman"/>
          <w:color w:val="2A2A2A"/>
          <w:kern w:val="0"/>
          <w:sz w:val="33"/>
          <w:szCs w:val="33"/>
          <w:lang w:eastAsia="en-IN"/>
          <w14:ligatures w14:val="none"/>
        </w:rPr>
        <w:t>Entity Framework Core CRUD Operations – DELETE RECORDS</w:t>
      </w:r>
    </w:p>
    <w:p w14:paraId="47531CBA" w14:textId="77777777" w:rsidR="001756EE" w:rsidRPr="001756EE" w:rsidRDefault="001756EE" w:rsidP="001756EE">
      <w:pPr>
        <w:shd w:val="clear" w:color="auto" w:fill="FFFFFF"/>
        <w:spacing w:before="225" w:after="225" w:line="0" w:lineRule="atLeast"/>
        <w:rPr>
          <w:rFonts w:ascii="Times New Roman" w:eastAsia="Times New Roman" w:hAnsi="Times New Roman" w:cs="Times New Roman"/>
          <w:kern w:val="0"/>
          <w:sz w:val="27"/>
          <w:szCs w:val="27"/>
          <w:bdr w:val="none" w:sz="0" w:space="0" w:color="auto" w:frame="1"/>
          <w:lang w:eastAsia="en-IN"/>
          <w14:ligatures w14:val="none"/>
        </w:rPr>
      </w:pPr>
      <w:r w:rsidRPr="001756EE">
        <w:rPr>
          <w:rFonts w:ascii="Lora" w:eastAsia="Times New Roman" w:hAnsi="Lora" w:cs="Times New Roman"/>
          <w:color w:val="2A2A2A"/>
          <w:kern w:val="0"/>
          <w:sz w:val="27"/>
          <w:szCs w:val="27"/>
          <w:lang w:eastAsia="en-IN"/>
          <w14:ligatures w14:val="none"/>
        </w:rPr>
        <w:t>It’s time we complete the CRUD OPERATIONS with the DELETE RECORDS feature. Recall, on the last tutorial </w:t>
      </w:r>
      <w:hyperlink r:id="rId155" w:history="1">
        <w:r w:rsidRPr="001756EE">
          <w:rPr>
            <w:rFonts w:ascii="Lora" w:eastAsia="Times New Roman" w:hAnsi="Lora" w:cs="Times New Roman"/>
            <w:color w:val="C72730"/>
            <w:kern w:val="0"/>
            <w:sz w:val="27"/>
            <w:szCs w:val="27"/>
            <w:u w:val="single"/>
            <w:lang w:eastAsia="en-IN"/>
            <w14:ligatures w14:val="none"/>
          </w:rPr>
          <w:t>Update Records in Entity Framework Core</w:t>
        </w:r>
      </w:hyperlink>
      <w:r w:rsidRPr="001756EE">
        <w:rPr>
          <w:rFonts w:ascii="Lora" w:eastAsia="Times New Roman" w:hAnsi="Lora" w:cs="Times New Roman"/>
          <w:color w:val="2A2A2A"/>
          <w:kern w:val="0"/>
          <w:sz w:val="27"/>
          <w:szCs w:val="27"/>
          <w:lang w:eastAsia="en-IN"/>
          <w14:ligatures w14:val="none"/>
        </w:rPr>
        <w:t>, we added the update records feature to it.</w:t>
      </w:r>
    </w:p>
    <w:p w14:paraId="5A81F272" w14:textId="77777777" w:rsidR="001756EE" w:rsidRPr="001756EE" w:rsidRDefault="001756EE" w:rsidP="001756EE">
      <w:pPr>
        <w:shd w:val="clear" w:color="auto" w:fill="FFFFFF"/>
        <w:spacing w:after="0" w:line="240" w:lineRule="auto"/>
        <w:rPr>
          <w:rFonts w:ascii="Times New Roman" w:eastAsia="Times New Roman" w:hAnsi="Times New Roman" w:cs="Times New Roman"/>
          <w:kern w:val="0"/>
          <w:lang w:eastAsia="en-IN"/>
          <w14:ligatures w14:val="none"/>
        </w:rPr>
      </w:pPr>
      <w:r w:rsidRPr="001756EE">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4B749F3C" wp14:editId="540D8B33">
            <wp:extent cx="135255" cy="135255"/>
            <wp:effectExtent l="0" t="0" r="0" b="0"/>
            <wp:docPr id="368" name="Picture 13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63EE850"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 xml:space="preserve">The delete records feature is created by adding a new Delete column on the table given on the Index view where all the entities are shown. The new delete column will contain a small form with a “delete” button. When the user </w:t>
      </w:r>
      <w:proofErr w:type="gramStart"/>
      <w:r w:rsidRPr="001756EE">
        <w:rPr>
          <w:rFonts w:ascii="Lora" w:eastAsia="Times New Roman" w:hAnsi="Lora" w:cs="Times New Roman"/>
          <w:color w:val="2A2A2A"/>
          <w:kern w:val="0"/>
          <w:sz w:val="27"/>
          <w:szCs w:val="27"/>
          <w:lang w:eastAsia="en-IN"/>
          <w14:ligatures w14:val="none"/>
        </w:rPr>
        <w:t>will click</w:t>
      </w:r>
      <w:proofErr w:type="gramEnd"/>
      <w:r w:rsidRPr="001756EE">
        <w:rPr>
          <w:rFonts w:ascii="Lora" w:eastAsia="Times New Roman" w:hAnsi="Lora" w:cs="Times New Roman"/>
          <w:color w:val="2A2A2A"/>
          <w:kern w:val="0"/>
          <w:sz w:val="27"/>
          <w:szCs w:val="27"/>
          <w:lang w:eastAsia="en-IN"/>
          <w14:ligatures w14:val="none"/>
        </w:rPr>
        <w:t xml:space="preserve"> this button, the form will submit and calls the </w:t>
      </w:r>
      <w:r w:rsidRPr="001756EE">
        <w:rPr>
          <w:rFonts w:ascii="Lora" w:eastAsia="Times New Roman" w:hAnsi="Lora" w:cs="Times New Roman"/>
          <w:color w:val="2A2A2A"/>
          <w:kern w:val="0"/>
          <w:sz w:val="27"/>
          <w:szCs w:val="27"/>
          <w:shd w:val="clear" w:color="auto" w:fill="D9FCF1"/>
          <w:lang w:eastAsia="en-IN"/>
          <w14:ligatures w14:val="none"/>
        </w:rPr>
        <w:t>Delete</w:t>
      </w:r>
      <w:r w:rsidRPr="001756EE">
        <w:rPr>
          <w:rFonts w:ascii="Lora" w:eastAsia="Times New Roman" w:hAnsi="Lora" w:cs="Times New Roman"/>
          <w:color w:val="2A2A2A"/>
          <w:kern w:val="0"/>
          <w:sz w:val="27"/>
          <w:szCs w:val="27"/>
          <w:lang w:eastAsia="en-IN"/>
          <w14:ligatures w14:val="none"/>
        </w:rPr>
        <w:t> action method. The Entity Framework Core will delete the record on this Delete action method.</w:t>
      </w:r>
    </w:p>
    <w:p w14:paraId="76632A4A"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proofErr w:type="gramStart"/>
      <w:r w:rsidRPr="001756EE">
        <w:rPr>
          <w:rFonts w:ascii="Lora" w:eastAsia="Times New Roman" w:hAnsi="Lora" w:cs="Times New Roman"/>
          <w:color w:val="2A2A2A"/>
          <w:kern w:val="0"/>
          <w:sz w:val="27"/>
          <w:szCs w:val="27"/>
          <w:lang w:eastAsia="en-IN"/>
          <w14:ligatures w14:val="none"/>
        </w:rPr>
        <w:t>So</w:t>
      </w:r>
      <w:proofErr w:type="gramEnd"/>
      <w:r w:rsidRPr="001756EE">
        <w:rPr>
          <w:rFonts w:ascii="Lora" w:eastAsia="Times New Roman" w:hAnsi="Lora" w:cs="Times New Roman"/>
          <w:color w:val="2A2A2A"/>
          <w:kern w:val="0"/>
          <w:sz w:val="27"/>
          <w:szCs w:val="27"/>
          <w:lang w:eastAsia="en-IN"/>
          <w14:ligatures w14:val="none"/>
        </w:rPr>
        <w:t xml:space="preserve"> start by adding the delete column on the </w:t>
      </w:r>
      <w:proofErr w:type="spellStart"/>
      <w:r w:rsidRPr="001756EE">
        <w:rPr>
          <w:rFonts w:ascii="Lora" w:eastAsia="Times New Roman" w:hAnsi="Lora" w:cs="Times New Roman"/>
          <w:color w:val="2A2A2A"/>
          <w:kern w:val="0"/>
          <w:sz w:val="27"/>
          <w:szCs w:val="27"/>
          <w:shd w:val="clear" w:color="auto" w:fill="D9FCF1"/>
          <w:lang w:eastAsia="en-IN"/>
          <w14:ligatures w14:val="none"/>
        </w:rPr>
        <w:t>Index.cshtml</w:t>
      </w:r>
      <w:proofErr w:type="spellEnd"/>
      <w:r w:rsidRPr="001756EE">
        <w:rPr>
          <w:rFonts w:ascii="Lora" w:eastAsia="Times New Roman" w:hAnsi="Lora" w:cs="Times New Roman"/>
          <w:color w:val="2A2A2A"/>
          <w:kern w:val="0"/>
          <w:sz w:val="27"/>
          <w:szCs w:val="27"/>
          <w:lang w:eastAsia="en-IN"/>
          <w14:ligatures w14:val="none"/>
        </w:rPr>
        <w:t> file for the Department controller, location is </w:t>
      </w:r>
      <w:r w:rsidRPr="001756EE">
        <w:rPr>
          <w:rFonts w:ascii="Lora" w:eastAsia="Times New Roman" w:hAnsi="Lora" w:cs="Times New Roman"/>
          <w:color w:val="2A2A2A"/>
          <w:kern w:val="0"/>
          <w:sz w:val="27"/>
          <w:szCs w:val="27"/>
          <w:u w:val="single"/>
          <w:lang w:eastAsia="en-IN"/>
          <w14:ligatures w14:val="none"/>
        </w:rPr>
        <w:t>Views/Department</w:t>
      </w:r>
      <w:r w:rsidRPr="001756EE">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272"/>
        <w:gridCol w:w="14395"/>
      </w:tblGrid>
      <w:tr w:rsidR="001756EE" w:rsidRPr="001756EE" w14:paraId="3652A494" w14:textId="77777777" w:rsidTr="001756EE">
        <w:tc>
          <w:tcPr>
            <w:tcW w:w="6" w:type="dxa"/>
            <w:tcBorders>
              <w:top w:val="nil"/>
              <w:left w:val="nil"/>
              <w:bottom w:val="nil"/>
              <w:right w:val="nil"/>
            </w:tcBorders>
            <w:vAlign w:val="bottom"/>
            <w:hideMark/>
          </w:tcPr>
          <w:p w14:paraId="555A41E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02A03AC8"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57FBACAC"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6D1C2E28"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6D23A60C"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0BA5FB6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79AA0DD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p w14:paraId="0BE2854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8</w:t>
            </w:r>
          </w:p>
          <w:p w14:paraId="0C20561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9</w:t>
            </w:r>
          </w:p>
          <w:p w14:paraId="4F9404B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10</w:t>
            </w:r>
          </w:p>
          <w:p w14:paraId="7C853E62"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11</w:t>
            </w:r>
          </w:p>
          <w:p w14:paraId="1EB7435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12</w:t>
            </w:r>
          </w:p>
          <w:p w14:paraId="77A03A1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13</w:t>
            </w:r>
          </w:p>
          <w:p w14:paraId="58E1BFD3"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14</w:t>
            </w:r>
          </w:p>
          <w:p w14:paraId="6788ED7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15</w:t>
            </w:r>
          </w:p>
          <w:p w14:paraId="0B0B236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16</w:t>
            </w:r>
          </w:p>
          <w:p w14:paraId="455A2E90"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17</w:t>
            </w:r>
          </w:p>
          <w:p w14:paraId="2FB925B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18</w:t>
            </w:r>
          </w:p>
          <w:p w14:paraId="6CE91B1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19</w:t>
            </w:r>
          </w:p>
          <w:p w14:paraId="45C26A3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lastRenderedPageBreak/>
              <w:t>20</w:t>
            </w:r>
          </w:p>
          <w:p w14:paraId="4E70FCC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21</w:t>
            </w:r>
          </w:p>
          <w:p w14:paraId="5F9DEE0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22</w:t>
            </w:r>
          </w:p>
          <w:p w14:paraId="48C161E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23</w:t>
            </w:r>
          </w:p>
          <w:p w14:paraId="3DD6A3B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24</w:t>
            </w:r>
          </w:p>
          <w:p w14:paraId="6E530BB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25</w:t>
            </w:r>
          </w:p>
          <w:p w14:paraId="02F5C886"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26</w:t>
            </w:r>
          </w:p>
          <w:p w14:paraId="2A1A6A2A"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27</w:t>
            </w:r>
          </w:p>
          <w:p w14:paraId="52678A8D"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28</w:t>
            </w:r>
          </w:p>
          <w:p w14:paraId="693B2407"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29</w:t>
            </w:r>
          </w:p>
          <w:p w14:paraId="1CE21476"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30</w:t>
            </w:r>
          </w:p>
          <w:p w14:paraId="2837A645"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31</w:t>
            </w:r>
          </w:p>
          <w:p w14:paraId="79F26FC4"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32</w:t>
            </w:r>
          </w:p>
          <w:p w14:paraId="64B6B61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33</w:t>
            </w:r>
          </w:p>
          <w:p w14:paraId="5073EB1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34</w:t>
            </w:r>
          </w:p>
          <w:p w14:paraId="0A0FAD2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35</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16735192"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lastRenderedPageBreak/>
              <w:t>@{</w:t>
            </w:r>
          </w:p>
          <w:p w14:paraId="610D06A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"Title"</w:t>
            </w:r>
            <w:r w:rsidRPr="001756EE">
              <w:rPr>
                <w:rFonts w:ascii="Consolas" w:eastAsia="Times New Roman" w:hAnsi="Consolas" w:cs="Courier New"/>
                <w:color w:val="000000"/>
                <w:kern w:val="0"/>
                <w:sz w:val="26"/>
                <w:szCs w:val="26"/>
                <w:bdr w:val="none" w:sz="0" w:space="0" w:color="auto" w:frame="1"/>
                <w:lang w:eastAsia="en-IN"/>
                <w14:ligatures w14:val="none"/>
              </w:rPr>
              <w:t xml:space="preserve">] = </w:t>
            </w:r>
            <w:r w:rsidRPr="001756EE">
              <w:rPr>
                <w:rFonts w:ascii="Consolas" w:eastAsia="Times New Roman" w:hAnsi="Consolas" w:cs="Courier New"/>
                <w:color w:val="0000FF"/>
                <w:kern w:val="0"/>
                <w:sz w:val="26"/>
                <w:szCs w:val="26"/>
                <w:bdr w:val="none" w:sz="0" w:space="0" w:color="auto" w:frame="1"/>
                <w:lang w:eastAsia="en-IN"/>
                <w14:ligatures w14:val="none"/>
              </w:rPr>
              <w:t>"All Departments</w:t>
            </w:r>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000000"/>
                <w:kern w:val="0"/>
                <w:sz w:val="26"/>
                <w:szCs w:val="26"/>
                <w:bdr w:val="none" w:sz="0" w:space="0" w:color="auto" w:frame="1"/>
                <w:lang w:eastAsia="en-IN"/>
                <w14:ligatures w14:val="none"/>
              </w:rPr>
              <w:t>;</w:t>
            </w:r>
            <w:proofErr w:type="gramEnd"/>
          </w:p>
          <w:p w14:paraId="4BC64DB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119FBBF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&lt;Department&gt;</w:t>
            </w:r>
          </w:p>
          <w:p w14:paraId="37FB012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3368B3E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&lt;h1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-info text-white"</w:t>
            </w:r>
            <w:r w:rsidRPr="001756EE">
              <w:rPr>
                <w:rFonts w:ascii="Consolas" w:eastAsia="Times New Roman" w:hAnsi="Consolas" w:cs="Courier New"/>
                <w:color w:val="000000"/>
                <w:kern w:val="0"/>
                <w:sz w:val="26"/>
                <w:szCs w:val="26"/>
                <w:bdr w:val="none" w:sz="0" w:space="0" w:color="auto" w:frame="1"/>
                <w:lang w:eastAsia="en-IN"/>
                <w14:ligatures w14:val="none"/>
              </w:rPr>
              <w:t>&gt;All Departments&lt;/h1&gt;</w:t>
            </w:r>
          </w:p>
          <w:p w14:paraId="52CB54C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a</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1756EE">
              <w:rPr>
                <w:rFonts w:ascii="Consolas" w:eastAsia="Times New Roman" w:hAnsi="Consolas" w:cs="Courier New"/>
                <w:color w:val="0000FF"/>
                <w:kern w:val="0"/>
                <w:sz w:val="26"/>
                <w:szCs w:val="26"/>
                <w:bdr w:val="none" w:sz="0" w:space="0" w:color="auto" w:frame="1"/>
                <w:lang w:eastAsia="en-IN"/>
                <w14:ligatures w14:val="none"/>
              </w:rPr>
              <w:t>"Create"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-secondary"</w:t>
            </w:r>
            <w:r w:rsidRPr="001756EE">
              <w:rPr>
                <w:rFonts w:ascii="Consolas" w:eastAsia="Times New Roman" w:hAnsi="Consolas" w:cs="Courier New"/>
                <w:color w:val="000000"/>
                <w:kern w:val="0"/>
                <w:sz w:val="26"/>
                <w:szCs w:val="26"/>
                <w:bdr w:val="none" w:sz="0" w:space="0" w:color="auto" w:frame="1"/>
                <w:lang w:eastAsia="en-IN"/>
                <w14:ligatures w14:val="none"/>
              </w:rPr>
              <w:t>&gt;Create&lt;/a&gt;</w:t>
            </w:r>
          </w:p>
          <w:p w14:paraId="5D7F38CB"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74B2A4E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&lt;table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046E087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0C488EF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56A0336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5AE0C252"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&gt;Update&lt;/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7B8B9DB3"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&gt;Delete&lt;/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362DDB08"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1838974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b/>
                <w:bCs/>
                <w:color w:val="006699"/>
                <w:kern w:val="0"/>
                <w:sz w:val="26"/>
                <w:szCs w:val="26"/>
                <w:bdr w:val="none" w:sz="0" w:space="0" w:color="auto" w:frame="1"/>
                <w:lang w:eastAsia="en-IN"/>
                <w14:ligatures w14:val="none"/>
              </w:rPr>
              <w:t>foreach</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 xml:space="preserve">(Department dept </w:t>
            </w:r>
            <w:r w:rsidRPr="001756EE">
              <w:rPr>
                <w:rFonts w:ascii="Consolas" w:eastAsia="Times New Roman" w:hAnsi="Consolas" w:cs="Courier New"/>
                <w:b/>
                <w:bCs/>
                <w:color w:val="006699"/>
                <w:kern w:val="0"/>
                <w:sz w:val="26"/>
                <w:szCs w:val="26"/>
                <w:bdr w:val="none" w:sz="0" w:space="0" w:color="auto" w:frame="1"/>
                <w:lang w:eastAsia="en-IN"/>
                <w14:ligatures w14:val="none"/>
              </w:rPr>
              <w:t>in</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Model)</w:t>
            </w:r>
          </w:p>
          <w:p w14:paraId="4E0F47D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3B43076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157FB22B"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lastRenderedPageBreak/>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dept.Id</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5EE2D47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dept.Name</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3EFEBA7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4D4364A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 xml:space="preserve">&lt;a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btn-sm</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-primary"</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asp-action=</w:t>
            </w:r>
            <w:r w:rsidRPr="001756EE">
              <w:rPr>
                <w:rFonts w:ascii="Consolas" w:eastAsia="Times New Roman" w:hAnsi="Consolas" w:cs="Courier New"/>
                <w:color w:val="0000FF"/>
                <w:kern w:val="0"/>
                <w:sz w:val="26"/>
                <w:szCs w:val="26"/>
                <w:bdr w:val="none" w:sz="0" w:space="0" w:color="auto" w:frame="1"/>
                <w:lang w:eastAsia="en-IN"/>
                <w14:ligatures w14:val="none"/>
              </w:rPr>
              <w:t>"Update"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asp-route-id=</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dept.Id</w:t>
            </w:r>
            <w:proofErr w:type="spellEnd"/>
            <w:proofErr w:type="gramEnd"/>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2D785DB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Update</w:t>
            </w:r>
          </w:p>
          <w:p w14:paraId="7DAF03A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&lt;/a&gt;</w:t>
            </w:r>
          </w:p>
          <w:p w14:paraId="3E2CDC6A"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5A109CF5"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4A6243A9"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&lt;form asp-action=</w:t>
            </w:r>
            <w:r w:rsidRPr="001756EE">
              <w:rPr>
                <w:rFonts w:ascii="Consolas" w:eastAsia="Times New Roman" w:hAnsi="Consolas" w:cs="Courier New"/>
                <w:color w:val="0000FF"/>
                <w:kern w:val="0"/>
                <w:sz w:val="26"/>
                <w:szCs w:val="26"/>
                <w:bdr w:val="none" w:sz="0" w:space="0" w:color="auto" w:frame="1"/>
                <w:lang w:eastAsia="en-IN"/>
                <w14:ligatures w14:val="none"/>
              </w:rPr>
              <w:t>"Delete"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asp-route-id=</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dept.Id</w:t>
            </w:r>
            <w:proofErr w:type="spellEnd"/>
            <w:proofErr w:type="gramEnd"/>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method=</w:t>
            </w:r>
            <w:r w:rsidRPr="001756EE">
              <w:rPr>
                <w:rFonts w:ascii="Consolas" w:eastAsia="Times New Roman" w:hAnsi="Consolas" w:cs="Courier New"/>
                <w:color w:val="0000FF"/>
                <w:kern w:val="0"/>
                <w:sz w:val="26"/>
                <w:szCs w:val="26"/>
                <w:bdr w:val="none" w:sz="0" w:space="0" w:color="auto" w:frame="1"/>
                <w:lang w:eastAsia="en-IN"/>
                <w14:ligatures w14:val="none"/>
              </w:rPr>
              <w:t>"post"</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36CA905F"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&lt;button type=</w:t>
            </w:r>
            <w:r w:rsidRPr="001756EE">
              <w:rPr>
                <w:rFonts w:ascii="Consolas" w:eastAsia="Times New Roman" w:hAnsi="Consolas" w:cs="Courier New"/>
                <w:color w:val="0000FF"/>
                <w:kern w:val="0"/>
                <w:sz w:val="26"/>
                <w:szCs w:val="26"/>
                <w:bdr w:val="none" w:sz="0" w:space="0" w:color="auto" w:frame="1"/>
                <w:lang w:eastAsia="en-IN"/>
                <w14:ligatures w14:val="none"/>
              </w:rPr>
              <w:t>"submit"</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btn-sm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-danger"</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14116E85"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Delete</w:t>
            </w:r>
          </w:p>
          <w:p w14:paraId="7BC9AE44"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&lt;/button&gt;</w:t>
            </w:r>
          </w:p>
          <w:p w14:paraId="032F71A0"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&lt;/form&gt;</w:t>
            </w:r>
          </w:p>
          <w:p w14:paraId="4E26B19C"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3D788724"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53E535E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1B52109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&lt;/table&gt;</w:t>
            </w:r>
          </w:p>
        </w:tc>
      </w:tr>
    </w:tbl>
    <w:p w14:paraId="1B809F0E"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lastRenderedPageBreak/>
        <w:t>The delete column will look as shown below.</w:t>
      </w:r>
    </w:p>
    <w:p w14:paraId="30629508"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26A20B88" wp14:editId="31A11861">
                <wp:extent cx="304800" cy="304800"/>
                <wp:effectExtent l="0" t="0" r="0" b="0"/>
                <wp:docPr id="1961858860" name="AutoShape 369" descr="entity framework core delete rec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7CAED" id="AutoShape 369" o:spid="_x0000_s1026" alt="entity framework core delete record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FC2F8B"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Next add the Delete action method to the </w:t>
      </w:r>
      <w:proofErr w:type="spellStart"/>
      <w:r w:rsidRPr="001756EE">
        <w:rPr>
          <w:rFonts w:ascii="Lora" w:eastAsia="Times New Roman" w:hAnsi="Lora" w:cs="Times New Roman"/>
          <w:color w:val="2A2A2A"/>
          <w:kern w:val="0"/>
          <w:sz w:val="27"/>
          <w:szCs w:val="27"/>
          <w:shd w:val="clear" w:color="auto" w:fill="D9FCF1"/>
          <w:lang w:eastAsia="en-IN"/>
          <w14:ligatures w14:val="none"/>
        </w:rPr>
        <w:t>DepartmentController.cs</w:t>
      </w:r>
      <w:proofErr w:type="spellEnd"/>
      <w:r w:rsidRPr="001756EE">
        <w:rPr>
          <w:rFonts w:ascii="Lora" w:eastAsia="Times New Roman" w:hAnsi="Lora" w:cs="Times New Roman"/>
          <w:color w:val="2A2A2A"/>
          <w:kern w:val="0"/>
          <w:sz w:val="27"/>
          <w:szCs w:val="27"/>
          <w:lang w:eastAsia="en-IN"/>
          <w14:ligatures w14:val="none"/>
        </w:rPr>
        <w:t> file as shown below.</w:t>
      </w:r>
    </w:p>
    <w:tbl>
      <w:tblPr>
        <w:tblW w:w="14667" w:type="dxa"/>
        <w:tblCellMar>
          <w:left w:w="0" w:type="dxa"/>
          <w:right w:w="0" w:type="dxa"/>
        </w:tblCellMar>
        <w:tblLook w:val="04A0" w:firstRow="1" w:lastRow="0" w:firstColumn="1" w:lastColumn="0" w:noHBand="0" w:noVBand="1"/>
      </w:tblPr>
      <w:tblGrid>
        <w:gridCol w:w="272"/>
        <w:gridCol w:w="14395"/>
      </w:tblGrid>
      <w:tr w:rsidR="001756EE" w:rsidRPr="001756EE" w14:paraId="4C91A682" w14:textId="77777777" w:rsidTr="001756EE">
        <w:tc>
          <w:tcPr>
            <w:tcW w:w="6" w:type="dxa"/>
            <w:tcBorders>
              <w:top w:val="nil"/>
              <w:left w:val="nil"/>
              <w:bottom w:val="nil"/>
              <w:right w:val="nil"/>
            </w:tcBorders>
            <w:vAlign w:val="bottom"/>
            <w:hideMark/>
          </w:tcPr>
          <w:p w14:paraId="75B8C6F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4CB5683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666BDD4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5314915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5719427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7F1803C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5756EC9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p w14:paraId="3CBF7FA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8</w:t>
            </w:r>
          </w:p>
          <w:p w14:paraId="1991DE60"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9</w:t>
            </w:r>
          </w:p>
          <w:p w14:paraId="0C0CCA2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10</w:t>
            </w:r>
          </w:p>
          <w:p w14:paraId="61B38292"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11</w:t>
            </w:r>
          </w:p>
          <w:p w14:paraId="3EA4FD6C"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12</w:t>
            </w:r>
          </w:p>
          <w:p w14:paraId="5A9ADEAA"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13</w:t>
            </w:r>
          </w:p>
          <w:p w14:paraId="025D161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14</w:t>
            </w:r>
          </w:p>
          <w:p w14:paraId="4824831C"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15</w:t>
            </w:r>
          </w:p>
          <w:p w14:paraId="3BC6A975"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16</w:t>
            </w:r>
          </w:p>
          <w:p w14:paraId="4F5FC7A4"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17</w:t>
            </w:r>
          </w:p>
          <w:p w14:paraId="287ACC20"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18</w:t>
            </w:r>
          </w:p>
          <w:p w14:paraId="09F5B089"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19</w:t>
            </w:r>
          </w:p>
          <w:p w14:paraId="31822122"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20</w:t>
            </w:r>
          </w:p>
          <w:p w14:paraId="683DD304"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21</w:t>
            </w:r>
          </w:p>
          <w:p w14:paraId="26D52D1A"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22</w:t>
            </w:r>
          </w:p>
          <w:p w14:paraId="5B300075"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lastRenderedPageBreak/>
              <w:t>23</w:t>
            </w:r>
          </w:p>
          <w:p w14:paraId="5B8E6351"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24</w:t>
            </w:r>
          </w:p>
          <w:p w14:paraId="0084F9F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25</w:t>
            </w:r>
          </w:p>
          <w:p w14:paraId="08761C8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26</w:t>
            </w:r>
          </w:p>
          <w:p w14:paraId="3631F9F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27</w:t>
            </w:r>
          </w:p>
          <w:p w14:paraId="364EFBD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28</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0F20425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lastRenderedPageBreak/>
              <w:t>using</w:t>
            </w:r>
            <w:r w:rsidRPr="001756EE">
              <w:rPr>
                <w:rFonts w:ascii="Consolas" w:eastAsia="Times New Roman" w:hAnsi="Consolas" w:cs="Courier New"/>
                <w:color w:val="333333"/>
                <w:kern w:val="0"/>
                <w:sz w:val="26"/>
                <w:szCs w:val="26"/>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EFCoreExample.</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Models</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39EF32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using</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Microsoft.AspNetCore.Mvc</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p w14:paraId="63E210C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using</w:t>
            </w:r>
            <w:r w:rsidRPr="001756EE">
              <w:rPr>
                <w:rFonts w:ascii="Consolas" w:eastAsia="Times New Roman" w:hAnsi="Consolas" w:cs="Courier New"/>
                <w:color w:val="333333"/>
                <w:kern w:val="0"/>
                <w:sz w:val="26"/>
                <w:szCs w:val="26"/>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Microsoft.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EntityFrameworkCore</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roofErr w:type="gramEnd"/>
          </w:p>
          <w:p w14:paraId="72AB842D"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38FAAE48"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b/>
                <w:bCs/>
                <w:color w:val="006699"/>
                <w:kern w:val="0"/>
                <w:sz w:val="26"/>
                <w:szCs w:val="26"/>
                <w:bdr w:val="none" w:sz="0" w:space="0" w:color="auto" w:frame="1"/>
                <w:lang w:eastAsia="en-IN"/>
                <w14:ligatures w14:val="none"/>
              </w:rPr>
              <w:t>namespace</w:t>
            </w:r>
            <w:r w:rsidRPr="001756EE">
              <w:rPr>
                <w:rFonts w:ascii="Consolas" w:eastAsia="Times New Roman" w:hAnsi="Consolas" w:cs="Courier New"/>
                <w:color w:val="333333"/>
                <w:kern w:val="0"/>
                <w:sz w:val="26"/>
                <w:szCs w:val="26"/>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EFCoreExample.Controllers</w:t>
            </w:r>
            <w:proofErr w:type="spellEnd"/>
          </w:p>
          <w:p w14:paraId="03FCC46B"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1308028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public</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 xml:space="preserve"> :</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 Controller</w:t>
            </w:r>
          </w:p>
          <w:p w14:paraId="3556D894"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5FBF7B2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private</w:t>
            </w:r>
            <w:r w:rsidRPr="001756EE">
              <w:rPr>
                <w:rFonts w:ascii="Consolas" w:eastAsia="Times New Roman" w:hAnsi="Consolas" w:cs="Courier New"/>
                <w:color w:val="333333"/>
                <w:kern w:val="0"/>
                <w:sz w:val="26"/>
                <w:szCs w:val="26"/>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w:t>
            </w:r>
            <w:proofErr w:type="gramEnd"/>
          </w:p>
          <w:p w14:paraId="4FE5969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public</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DepartmentController</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proofErr w:type="gramEnd"/>
            <w:r w:rsidRPr="001756EE">
              <w:rPr>
                <w:rFonts w:ascii="Consolas" w:eastAsia="Times New Roman" w:hAnsi="Consolas" w:cs="Courier New"/>
                <w:color w:val="000000"/>
                <w:kern w:val="0"/>
                <w:sz w:val="26"/>
                <w:szCs w:val="26"/>
                <w:bdr w:val="none" w:sz="0" w:space="0" w:color="auto" w:frame="1"/>
                <w:lang w:eastAsia="en-IN"/>
                <w14:ligatures w14:val="none"/>
              </w:rPr>
              <w:t>CompanyContext</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 xml:space="preserve"> cc)</w:t>
            </w:r>
          </w:p>
          <w:p w14:paraId="35CFC50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7EC655A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 xml:space="preserve">context =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cc;</w:t>
            </w:r>
            <w:proofErr w:type="gramEnd"/>
          </w:p>
          <w:p w14:paraId="19D1367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0A23800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0EF32546"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HttpPost</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p>
          <w:p w14:paraId="20E99FA9"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public</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async</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Task&lt;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IActionResult</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 xml:space="preserve">&gt;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Delete(</w:t>
            </w:r>
            <w:proofErr w:type="gramEnd"/>
            <w:r w:rsidRPr="001756EE">
              <w:rPr>
                <w:rFonts w:ascii="Consolas" w:eastAsia="Times New Roman" w:hAnsi="Consolas" w:cs="Courier New"/>
                <w:b/>
                <w:bCs/>
                <w:color w:val="006699"/>
                <w:kern w:val="0"/>
                <w:sz w:val="26"/>
                <w:szCs w:val="26"/>
                <w:bdr w:val="none" w:sz="0" w:space="0" w:color="auto" w:frame="1"/>
                <w:lang w:eastAsia="en-IN"/>
                <w14:ligatures w14:val="none"/>
              </w:rPr>
              <w:t>int</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id)</w:t>
            </w:r>
          </w:p>
          <w:p w14:paraId="3D9ED6D5"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11A48B50"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var</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 xml:space="preserve">dept = </w:t>
            </w:r>
            <w:r w:rsidRPr="001756EE">
              <w:rPr>
                <w:rFonts w:ascii="Consolas" w:eastAsia="Times New Roman" w:hAnsi="Consolas" w:cs="Courier New"/>
                <w:b/>
                <w:bCs/>
                <w:color w:val="006699"/>
                <w:kern w:val="0"/>
                <w:sz w:val="26"/>
                <w:szCs w:val="26"/>
                <w:bdr w:val="none" w:sz="0" w:space="0" w:color="auto" w:frame="1"/>
                <w:lang w:eastAsia="en-IN"/>
                <w14:ligatures w14:val="none"/>
              </w:rPr>
              <w:t>new</w:t>
            </w:r>
            <w:r w:rsidRPr="001756EE">
              <w:rPr>
                <w:rFonts w:ascii="Consolas" w:eastAsia="Times New Roman" w:hAnsi="Consolas" w:cs="Courier New"/>
                <w:color w:val="333333"/>
                <w:kern w:val="0"/>
                <w:sz w:val="26"/>
                <w:szCs w:val="26"/>
                <w:lang w:eastAsia="en-IN"/>
                <w14:ligatures w14:val="none"/>
              </w:rPr>
              <w:t xml:space="preserve"> </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Department(</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 Id = id };</w:t>
            </w:r>
          </w:p>
          <w:p w14:paraId="70813F0C"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context.Remove</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(dept);</w:t>
            </w:r>
          </w:p>
          <w:p w14:paraId="295C9809"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await</w:t>
            </w:r>
            <w:r w:rsidRPr="001756EE">
              <w:rPr>
                <w:rFonts w:ascii="Consolas" w:eastAsia="Times New Roman" w:hAnsi="Consolas" w:cs="Courier New"/>
                <w:color w:val="333333"/>
                <w:kern w:val="0"/>
                <w:sz w:val="26"/>
                <w:szCs w:val="26"/>
                <w:lang w:eastAsia="en-IN"/>
                <w14:ligatures w14:val="none"/>
              </w:rPr>
              <w:t xml:space="preserve"> </w:t>
            </w:r>
            <w:proofErr w:type="spellStart"/>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context.SaveChangesAsync</w:t>
            </w:r>
            <w:proofErr w:type="spellEnd"/>
            <w:proofErr w:type="gramEnd"/>
            <w:r w:rsidRPr="001756EE">
              <w:rPr>
                <w:rFonts w:ascii="Consolas" w:eastAsia="Times New Roman" w:hAnsi="Consolas" w:cs="Courier New"/>
                <w:color w:val="000000"/>
                <w:kern w:val="0"/>
                <w:sz w:val="26"/>
                <w:szCs w:val="26"/>
                <w:bdr w:val="none" w:sz="0" w:space="0" w:color="auto" w:frame="1"/>
                <w:lang w:eastAsia="en-IN"/>
                <w14:ligatures w14:val="none"/>
              </w:rPr>
              <w:t>();</w:t>
            </w:r>
          </w:p>
          <w:p w14:paraId="604161AA"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lastRenderedPageBreak/>
              <w:t> </w:t>
            </w:r>
          </w:p>
          <w:p w14:paraId="474CB323"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b/>
                <w:bCs/>
                <w:color w:val="006699"/>
                <w:kern w:val="0"/>
                <w:sz w:val="26"/>
                <w:szCs w:val="26"/>
                <w:bdr w:val="none" w:sz="0" w:space="0" w:color="auto" w:frame="1"/>
                <w:lang w:eastAsia="en-IN"/>
                <w14:ligatures w14:val="none"/>
              </w:rPr>
              <w:t>return</w:t>
            </w:r>
            <w:r w:rsidRPr="001756EE">
              <w:rPr>
                <w:rFonts w:ascii="Consolas" w:eastAsia="Times New Roman" w:hAnsi="Consolas" w:cs="Courier New"/>
                <w:color w:val="333333"/>
                <w:kern w:val="0"/>
                <w:sz w:val="26"/>
                <w:szCs w:val="26"/>
                <w:lang w:eastAsia="en-IN"/>
                <w14:ligatures w14:val="none"/>
              </w:rPr>
              <w:t xml:space="preserve">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RedirectToAction</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"Index"</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w:t>
            </w:r>
            <w:proofErr w:type="gramEnd"/>
          </w:p>
          <w:p w14:paraId="648133A2"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4BA6B99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333333"/>
                <w:kern w:val="0"/>
                <w:sz w:val="26"/>
                <w:szCs w:val="26"/>
                <w:lang w:eastAsia="en-IN"/>
                <w14:ligatures w14:val="none"/>
              </w:rPr>
              <w:t> </w:t>
            </w:r>
          </w:p>
          <w:p w14:paraId="562B041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8200"/>
                <w:kern w:val="0"/>
                <w:sz w:val="26"/>
                <w:szCs w:val="26"/>
                <w:bdr w:val="none" w:sz="0" w:space="0" w:color="auto" w:frame="1"/>
                <w:lang w:eastAsia="en-IN"/>
                <w14:ligatures w14:val="none"/>
              </w:rPr>
              <w:t>//...</w:t>
            </w:r>
          </w:p>
          <w:p w14:paraId="4B47BFB7"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1A92AA8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07A47E6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tc>
      </w:tr>
    </w:tbl>
    <w:p w14:paraId="0AAD9D73"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lastRenderedPageBreak/>
        <w:t xml:space="preserve">Check this feature on the </w:t>
      </w:r>
      <w:proofErr w:type="spellStart"/>
      <w:r w:rsidRPr="001756EE">
        <w:rPr>
          <w:rFonts w:ascii="Lora" w:eastAsia="Times New Roman" w:hAnsi="Lora" w:cs="Times New Roman"/>
          <w:color w:val="2A2A2A"/>
          <w:kern w:val="0"/>
          <w:sz w:val="27"/>
          <w:szCs w:val="27"/>
          <w:lang w:eastAsia="en-IN"/>
          <w14:ligatures w14:val="none"/>
        </w:rPr>
        <w:t>url</w:t>
      </w:r>
      <w:proofErr w:type="spellEnd"/>
      <w:r w:rsidRPr="001756EE">
        <w:rPr>
          <w:rFonts w:ascii="Lora" w:eastAsia="Times New Roman" w:hAnsi="Lora" w:cs="Times New Roman"/>
          <w:color w:val="2A2A2A"/>
          <w:kern w:val="0"/>
          <w:sz w:val="27"/>
          <w:szCs w:val="27"/>
          <w:lang w:eastAsia="en-IN"/>
          <w14:ligatures w14:val="none"/>
        </w:rPr>
        <w:t xml:space="preserve"> – </w:t>
      </w:r>
      <w:r w:rsidRPr="001756EE">
        <w:rPr>
          <w:rFonts w:ascii="Lora" w:eastAsia="Times New Roman" w:hAnsi="Lora" w:cs="Times New Roman"/>
          <w:color w:val="2A2A2A"/>
          <w:kern w:val="0"/>
          <w:sz w:val="27"/>
          <w:szCs w:val="27"/>
          <w:u w:val="single"/>
          <w:lang w:eastAsia="en-IN"/>
          <w14:ligatures w14:val="none"/>
        </w:rPr>
        <w:t>https://localhost:7018/Department</w:t>
      </w:r>
      <w:r w:rsidRPr="001756EE">
        <w:rPr>
          <w:rFonts w:ascii="Lora" w:eastAsia="Times New Roman" w:hAnsi="Lora" w:cs="Times New Roman"/>
          <w:color w:val="2A2A2A"/>
          <w:kern w:val="0"/>
          <w:sz w:val="27"/>
          <w:szCs w:val="27"/>
          <w:lang w:eastAsia="en-IN"/>
          <w14:ligatures w14:val="none"/>
        </w:rPr>
        <w:t>.</w:t>
      </w:r>
    </w:p>
    <w:p w14:paraId="417DFE8C"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We do the same thing for the Employee entity. So first add the Delete column to the </w:t>
      </w:r>
      <w:proofErr w:type="spellStart"/>
      <w:r w:rsidRPr="001756EE">
        <w:rPr>
          <w:rFonts w:ascii="Lora" w:eastAsia="Times New Roman" w:hAnsi="Lora" w:cs="Times New Roman"/>
          <w:color w:val="2A2A2A"/>
          <w:kern w:val="0"/>
          <w:sz w:val="27"/>
          <w:szCs w:val="27"/>
          <w:shd w:val="clear" w:color="auto" w:fill="D9FCF1"/>
          <w:lang w:eastAsia="en-IN"/>
          <w14:ligatures w14:val="none"/>
        </w:rPr>
        <w:t>Index.cshtml</w:t>
      </w:r>
      <w:proofErr w:type="spellEnd"/>
      <w:r w:rsidRPr="001756EE">
        <w:rPr>
          <w:rFonts w:ascii="Lora" w:eastAsia="Times New Roman" w:hAnsi="Lora" w:cs="Times New Roman"/>
          <w:color w:val="2A2A2A"/>
          <w:kern w:val="0"/>
          <w:sz w:val="27"/>
          <w:szCs w:val="27"/>
          <w:lang w:eastAsia="en-IN"/>
          <w14:ligatures w14:val="none"/>
        </w:rPr>
        <w:t> view of Employee Controller whose location is </w:t>
      </w:r>
      <w:r w:rsidRPr="001756EE">
        <w:rPr>
          <w:rFonts w:ascii="Lora" w:eastAsia="Times New Roman" w:hAnsi="Lora" w:cs="Times New Roman"/>
          <w:color w:val="2A2A2A"/>
          <w:kern w:val="0"/>
          <w:sz w:val="27"/>
          <w:szCs w:val="27"/>
          <w:u w:val="single"/>
          <w:lang w:eastAsia="en-IN"/>
          <w14:ligatures w14:val="none"/>
        </w:rPr>
        <w:t>Views/Employee</w:t>
      </w:r>
      <w:r w:rsidRPr="001756EE">
        <w:rPr>
          <w:rFonts w:ascii="Lora" w:eastAsia="Times New Roman" w:hAnsi="Lora" w:cs="Times New Roman"/>
          <w:color w:val="2A2A2A"/>
          <w:kern w:val="0"/>
          <w:sz w:val="27"/>
          <w:szCs w:val="27"/>
          <w:lang w:eastAsia="en-IN"/>
          <w14:ligatures w14:val="none"/>
        </w:rPr>
        <w:t>.</w:t>
      </w:r>
    </w:p>
    <w:tbl>
      <w:tblPr>
        <w:tblW w:w="14667" w:type="dxa"/>
        <w:tblCellMar>
          <w:left w:w="0" w:type="dxa"/>
          <w:right w:w="0" w:type="dxa"/>
        </w:tblCellMar>
        <w:tblLook w:val="04A0" w:firstRow="1" w:lastRow="0" w:firstColumn="1" w:lastColumn="0" w:noHBand="0" w:noVBand="1"/>
      </w:tblPr>
      <w:tblGrid>
        <w:gridCol w:w="272"/>
        <w:gridCol w:w="14395"/>
      </w:tblGrid>
      <w:tr w:rsidR="001756EE" w:rsidRPr="001756EE" w14:paraId="1EB8B06A" w14:textId="77777777" w:rsidTr="001756EE">
        <w:tc>
          <w:tcPr>
            <w:tcW w:w="6" w:type="dxa"/>
            <w:tcBorders>
              <w:top w:val="nil"/>
              <w:left w:val="nil"/>
              <w:bottom w:val="nil"/>
              <w:right w:val="nil"/>
            </w:tcBorders>
            <w:vAlign w:val="bottom"/>
            <w:hideMark/>
          </w:tcPr>
          <w:p w14:paraId="199B1C6D"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w:t>
            </w:r>
          </w:p>
          <w:p w14:paraId="6E9E33B9"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w:t>
            </w:r>
          </w:p>
          <w:p w14:paraId="46332DE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w:t>
            </w:r>
          </w:p>
          <w:p w14:paraId="3474CDC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4</w:t>
            </w:r>
          </w:p>
          <w:p w14:paraId="0006795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5</w:t>
            </w:r>
          </w:p>
          <w:p w14:paraId="13692392"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6</w:t>
            </w:r>
          </w:p>
          <w:p w14:paraId="43865748"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7</w:t>
            </w:r>
          </w:p>
          <w:p w14:paraId="13CF31F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8</w:t>
            </w:r>
          </w:p>
          <w:p w14:paraId="0EBD1CC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9</w:t>
            </w:r>
          </w:p>
          <w:p w14:paraId="08052F9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10</w:t>
            </w:r>
          </w:p>
          <w:p w14:paraId="4A00A4E1"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11</w:t>
            </w:r>
          </w:p>
          <w:p w14:paraId="15C21578"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12</w:t>
            </w:r>
          </w:p>
          <w:p w14:paraId="51BE6C3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13</w:t>
            </w:r>
          </w:p>
          <w:p w14:paraId="114B639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14</w:t>
            </w:r>
          </w:p>
          <w:p w14:paraId="14383BE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15</w:t>
            </w:r>
          </w:p>
          <w:p w14:paraId="4C5EA831"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16</w:t>
            </w:r>
          </w:p>
          <w:p w14:paraId="66673E22"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17</w:t>
            </w:r>
          </w:p>
          <w:p w14:paraId="21C7927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18</w:t>
            </w:r>
          </w:p>
          <w:p w14:paraId="004BB415"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19</w:t>
            </w:r>
          </w:p>
          <w:p w14:paraId="734847F7"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20</w:t>
            </w:r>
          </w:p>
          <w:p w14:paraId="36FDD3B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21</w:t>
            </w:r>
          </w:p>
          <w:p w14:paraId="42B07EA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22</w:t>
            </w:r>
          </w:p>
          <w:p w14:paraId="07F8B99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23</w:t>
            </w:r>
          </w:p>
          <w:p w14:paraId="6BF3E02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24</w:t>
            </w:r>
          </w:p>
          <w:p w14:paraId="05EAB793"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25</w:t>
            </w:r>
          </w:p>
          <w:p w14:paraId="1891247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26</w:t>
            </w:r>
          </w:p>
          <w:p w14:paraId="1331E86B"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27</w:t>
            </w:r>
          </w:p>
          <w:p w14:paraId="7CAE00E6"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28</w:t>
            </w:r>
          </w:p>
          <w:p w14:paraId="3A6561F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29</w:t>
            </w:r>
          </w:p>
          <w:p w14:paraId="5E6BA4C8"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30</w:t>
            </w:r>
          </w:p>
          <w:p w14:paraId="629D7002"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31</w:t>
            </w:r>
          </w:p>
          <w:p w14:paraId="4CDEF762"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32</w:t>
            </w:r>
          </w:p>
          <w:p w14:paraId="20C551B5"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33</w:t>
            </w:r>
          </w:p>
          <w:p w14:paraId="4CDC3DD5"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lastRenderedPageBreak/>
              <w:t>34</w:t>
            </w:r>
          </w:p>
          <w:p w14:paraId="383CED3F"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35</w:t>
            </w:r>
          </w:p>
          <w:p w14:paraId="14664DB3" w14:textId="77777777" w:rsidR="001756EE" w:rsidRPr="001756EE" w:rsidRDefault="001756EE" w:rsidP="001756EE">
            <w:pPr>
              <w:shd w:val="clear" w:color="auto" w:fill="6CE26C"/>
              <w:spacing w:after="0" w:line="264" w:lineRule="atLeast"/>
              <w:jc w:val="right"/>
              <w:textAlignment w:val="baseline"/>
              <w:rPr>
                <w:rFonts w:ascii="Consolas" w:eastAsia="Times New Roman" w:hAnsi="Consolas" w:cs="Times New Roman"/>
                <w:color w:val="FFFFFF"/>
                <w:kern w:val="0"/>
                <w:lang w:eastAsia="en-IN"/>
                <w14:ligatures w14:val="none"/>
              </w:rPr>
            </w:pPr>
            <w:r w:rsidRPr="001756EE">
              <w:rPr>
                <w:rFonts w:ascii="Consolas" w:eastAsia="Times New Roman" w:hAnsi="Consolas" w:cs="Times New Roman"/>
                <w:color w:val="FFFFFF"/>
                <w:kern w:val="0"/>
                <w:lang w:eastAsia="en-IN"/>
                <w14:ligatures w14:val="none"/>
              </w:rPr>
              <w:t>36</w:t>
            </w:r>
          </w:p>
          <w:p w14:paraId="33BF8E44"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37</w:t>
            </w:r>
          </w:p>
          <w:p w14:paraId="56C1900F"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38</w:t>
            </w:r>
          </w:p>
          <w:p w14:paraId="5AC0629E" w14:textId="77777777" w:rsidR="001756EE" w:rsidRPr="001756EE" w:rsidRDefault="001756EE" w:rsidP="001756EE">
            <w:pPr>
              <w:shd w:val="clear" w:color="auto" w:fill="FFFFFF"/>
              <w:spacing w:after="0" w:line="264" w:lineRule="atLeast"/>
              <w:jc w:val="right"/>
              <w:textAlignment w:val="baseline"/>
              <w:rPr>
                <w:rFonts w:ascii="Consolas" w:eastAsia="Times New Roman" w:hAnsi="Consolas" w:cs="Times New Roman"/>
                <w:color w:val="AFAFAF"/>
                <w:kern w:val="0"/>
                <w:lang w:eastAsia="en-IN"/>
                <w14:ligatures w14:val="none"/>
              </w:rPr>
            </w:pPr>
            <w:r w:rsidRPr="001756EE">
              <w:rPr>
                <w:rFonts w:ascii="Consolas" w:eastAsia="Times New Roman" w:hAnsi="Consolas" w:cs="Times New Roman"/>
                <w:color w:val="AFAFAF"/>
                <w:kern w:val="0"/>
                <w:lang w:eastAsia="en-IN"/>
                <w14:ligatures w14:val="none"/>
              </w:rPr>
              <w:t>39</w:t>
            </w:r>
          </w:p>
        </w:tc>
        <w:tc>
          <w:tcPr>
            <w:tcW w:w="13961" w:type="dxa"/>
            <w:tcBorders>
              <w:top w:val="nil"/>
              <w:left w:val="nil"/>
              <w:bottom w:val="nil"/>
              <w:right w:val="nil"/>
            </w:tcBorders>
            <w:shd w:val="clear" w:color="auto" w:fill="F1F1F1"/>
            <w:tcMar>
              <w:top w:w="30" w:type="dxa"/>
              <w:left w:w="90" w:type="dxa"/>
              <w:bottom w:w="30" w:type="dxa"/>
              <w:right w:w="90" w:type="dxa"/>
            </w:tcMar>
            <w:vAlign w:val="bottom"/>
            <w:hideMark/>
          </w:tcPr>
          <w:p w14:paraId="2194391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lastRenderedPageBreak/>
              <w:t>@{</w:t>
            </w:r>
          </w:p>
          <w:p w14:paraId="4E5E09B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ViewData</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"Title"</w:t>
            </w:r>
            <w:r w:rsidRPr="001756EE">
              <w:rPr>
                <w:rFonts w:ascii="Consolas" w:eastAsia="Times New Roman" w:hAnsi="Consolas" w:cs="Courier New"/>
                <w:color w:val="000000"/>
                <w:kern w:val="0"/>
                <w:sz w:val="26"/>
                <w:szCs w:val="26"/>
                <w:bdr w:val="none" w:sz="0" w:space="0" w:color="auto" w:frame="1"/>
                <w:lang w:eastAsia="en-IN"/>
                <w14:ligatures w14:val="none"/>
              </w:rPr>
              <w:t xml:space="preserve">] = </w:t>
            </w:r>
            <w:r w:rsidRPr="001756EE">
              <w:rPr>
                <w:rFonts w:ascii="Consolas" w:eastAsia="Times New Roman" w:hAnsi="Consolas" w:cs="Courier New"/>
                <w:color w:val="0000FF"/>
                <w:kern w:val="0"/>
                <w:sz w:val="26"/>
                <w:szCs w:val="26"/>
                <w:bdr w:val="none" w:sz="0" w:space="0" w:color="auto" w:frame="1"/>
                <w:lang w:eastAsia="en-IN"/>
                <w14:ligatures w14:val="none"/>
              </w:rPr>
              <w:t>"All Employees</w:t>
            </w:r>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000000"/>
                <w:kern w:val="0"/>
                <w:sz w:val="26"/>
                <w:szCs w:val="26"/>
                <w:bdr w:val="none" w:sz="0" w:space="0" w:color="auto" w:frame="1"/>
                <w:lang w:eastAsia="en-IN"/>
                <w14:ligatures w14:val="none"/>
              </w:rPr>
              <w:t>;</w:t>
            </w:r>
            <w:proofErr w:type="gramEnd"/>
          </w:p>
          <w:p w14:paraId="08A7380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w:t>
            </w:r>
          </w:p>
          <w:p w14:paraId="121C2A4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@model </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IEnumerable</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&lt;Employee&gt;</w:t>
            </w:r>
          </w:p>
          <w:p w14:paraId="5D8E83D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3F64A2BA"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&lt;h1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bg</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-info text-white"</w:t>
            </w:r>
            <w:r w:rsidRPr="001756EE">
              <w:rPr>
                <w:rFonts w:ascii="Consolas" w:eastAsia="Times New Roman" w:hAnsi="Consolas" w:cs="Courier New"/>
                <w:color w:val="000000"/>
                <w:kern w:val="0"/>
                <w:sz w:val="26"/>
                <w:szCs w:val="26"/>
                <w:bdr w:val="none" w:sz="0" w:space="0" w:color="auto" w:frame="1"/>
                <w:lang w:eastAsia="en-IN"/>
                <w14:ligatures w14:val="none"/>
              </w:rPr>
              <w:t>&gt;All Employees&lt;/h1&gt;</w:t>
            </w:r>
          </w:p>
          <w:p w14:paraId="12C3885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&lt;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a</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 xml:space="preserve"> asp-action=</w:t>
            </w:r>
            <w:r w:rsidRPr="001756EE">
              <w:rPr>
                <w:rFonts w:ascii="Consolas" w:eastAsia="Times New Roman" w:hAnsi="Consolas" w:cs="Courier New"/>
                <w:color w:val="0000FF"/>
                <w:kern w:val="0"/>
                <w:sz w:val="26"/>
                <w:szCs w:val="26"/>
                <w:bdr w:val="none" w:sz="0" w:space="0" w:color="auto" w:frame="1"/>
                <w:lang w:eastAsia="en-IN"/>
                <w14:ligatures w14:val="none"/>
              </w:rPr>
              <w:t>"Create"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-secondary"</w:t>
            </w:r>
            <w:r w:rsidRPr="001756EE">
              <w:rPr>
                <w:rFonts w:ascii="Consolas" w:eastAsia="Times New Roman" w:hAnsi="Consolas" w:cs="Courier New"/>
                <w:color w:val="000000"/>
                <w:kern w:val="0"/>
                <w:sz w:val="26"/>
                <w:szCs w:val="26"/>
                <w:bdr w:val="none" w:sz="0" w:space="0" w:color="auto" w:frame="1"/>
                <w:lang w:eastAsia="en-IN"/>
                <w14:ligatures w14:val="none"/>
              </w:rPr>
              <w:t>&gt;Create&lt;/a&gt;</w:t>
            </w:r>
          </w:p>
          <w:p w14:paraId="725187F4"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333333"/>
                <w:kern w:val="0"/>
                <w:sz w:val="26"/>
                <w:szCs w:val="26"/>
                <w:lang w:eastAsia="en-IN"/>
                <w14:ligatures w14:val="none"/>
              </w:rPr>
              <w:t> </w:t>
            </w:r>
          </w:p>
          <w:p w14:paraId="3CD9977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 xml:space="preserve">&lt;table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"table table-</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sm</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table-bordered"</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0295C6B8"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46F543A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&gt;ID&lt;/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4A3244F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&gt;Name&lt;/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058C0DD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&gt;Designation&lt;/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68FC0310"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&gt;Department&lt;/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270E76B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&gt;Update&lt;/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70ED5EFC"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&gt;Delete&lt;/</w:t>
            </w:r>
            <w:proofErr w:type="spellStart"/>
            <w:r w:rsidRPr="001756EE">
              <w:rPr>
                <w:rFonts w:ascii="Consolas" w:eastAsia="Times New Roman" w:hAnsi="Consolas" w:cs="Courier New"/>
                <w:color w:val="000000"/>
                <w:kern w:val="0"/>
                <w:sz w:val="26"/>
                <w:szCs w:val="26"/>
                <w:bdr w:val="none" w:sz="0" w:space="0" w:color="auto" w:frame="1"/>
                <w:lang w:eastAsia="en-IN"/>
                <w14:ligatures w14:val="none"/>
              </w:rPr>
              <w:t>th</w:t>
            </w:r>
            <w:proofErr w:type="spellEnd"/>
            <w:r w:rsidRPr="001756EE">
              <w:rPr>
                <w:rFonts w:ascii="Consolas" w:eastAsia="Times New Roman" w:hAnsi="Consolas" w:cs="Courier New"/>
                <w:color w:val="000000"/>
                <w:kern w:val="0"/>
                <w:sz w:val="26"/>
                <w:szCs w:val="26"/>
                <w:bdr w:val="none" w:sz="0" w:space="0" w:color="auto" w:frame="1"/>
                <w:lang w:eastAsia="en-IN"/>
                <w14:ligatures w14:val="none"/>
              </w:rPr>
              <w:t>&gt;</w:t>
            </w:r>
          </w:p>
          <w:p w14:paraId="5D61EA3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10627BB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b/>
                <w:bCs/>
                <w:color w:val="006699"/>
                <w:kern w:val="0"/>
                <w:sz w:val="26"/>
                <w:szCs w:val="26"/>
                <w:bdr w:val="none" w:sz="0" w:space="0" w:color="auto" w:frame="1"/>
                <w:lang w:eastAsia="en-IN"/>
                <w14:ligatures w14:val="none"/>
              </w:rPr>
              <w:t>foreach</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 xml:space="preserve">(Employee emp </w:t>
            </w:r>
            <w:r w:rsidRPr="001756EE">
              <w:rPr>
                <w:rFonts w:ascii="Consolas" w:eastAsia="Times New Roman" w:hAnsi="Consolas" w:cs="Courier New"/>
                <w:b/>
                <w:bCs/>
                <w:color w:val="006699"/>
                <w:kern w:val="0"/>
                <w:sz w:val="26"/>
                <w:szCs w:val="26"/>
                <w:bdr w:val="none" w:sz="0" w:space="0" w:color="auto" w:frame="1"/>
                <w:lang w:eastAsia="en-IN"/>
                <w14:ligatures w14:val="none"/>
              </w:rPr>
              <w:t>in</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Model)</w:t>
            </w:r>
          </w:p>
          <w:p w14:paraId="2D312FD7"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53051775"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0561C0D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emp.Id</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1230C49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emp.Name</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73F19FD3"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emp.Designation</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178D67DA"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roofErr w:type="gramStart"/>
            <w:r w:rsidRPr="001756EE">
              <w:rPr>
                <w:rFonts w:ascii="Consolas" w:eastAsia="Times New Roman" w:hAnsi="Consolas" w:cs="Courier New"/>
                <w:color w:val="000000"/>
                <w:kern w:val="0"/>
                <w:sz w:val="26"/>
                <w:szCs w:val="26"/>
                <w:bdr w:val="none" w:sz="0" w:space="0" w:color="auto" w:frame="1"/>
                <w:lang w:eastAsia="en-IN"/>
                <w14:ligatures w14:val="none"/>
              </w:rPr>
              <w:t>emp.Department.Name</w:t>
            </w:r>
            <w:proofErr w:type="gramEnd"/>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26D5D5F6"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747E07F2"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 xml:space="preserve">&lt;a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btn-sm</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-primary"</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asp-action=</w:t>
            </w:r>
            <w:r w:rsidRPr="001756EE">
              <w:rPr>
                <w:rFonts w:ascii="Consolas" w:eastAsia="Times New Roman" w:hAnsi="Consolas" w:cs="Courier New"/>
                <w:color w:val="0000FF"/>
                <w:kern w:val="0"/>
                <w:sz w:val="26"/>
                <w:szCs w:val="26"/>
                <w:bdr w:val="none" w:sz="0" w:space="0" w:color="auto" w:frame="1"/>
                <w:lang w:eastAsia="en-IN"/>
                <w14:ligatures w14:val="none"/>
              </w:rPr>
              <w:t>"Update"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asp-route-id=</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emp.Id</w:t>
            </w:r>
            <w:proofErr w:type="spellEnd"/>
            <w:proofErr w:type="gramEnd"/>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2203B6FE"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Update</w:t>
            </w:r>
          </w:p>
          <w:p w14:paraId="038FED4B"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&lt;/a&gt;</w:t>
            </w:r>
          </w:p>
          <w:p w14:paraId="438F0081"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60133FC9"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5D82E393"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lastRenderedPageBreak/>
              <w:t>                </w:t>
            </w:r>
            <w:r w:rsidRPr="001756EE">
              <w:rPr>
                <w:rFonts w:ascii="Consolas" w:eastAsia="Times New Roman" w:hAnsi="Consolas" w:cs="Courier New"/>
                <w:color w:val="000000"/>
                <w:kern w:val="0"/>
                <w:sz w:val="26"/>
                <w:szCs w:val="26"/>
                <w:bdr w:val="none" w:sz="0" w:space="0" w:color="auto" w:frame="1"/>
                <w:lang w:eastAsia="en-IN"/>
                <w14:ligatures w14:val="none"/>
              </w:rPr>
              <w:t>&lt;form asp-action=</w:t>
            </w:r>
            <w:r w:rsidRPr="001756EE">
              <w:rPr>
                <w:rFonts w:ascii="Consolas" w:eastAsia="Times New Roman" w:hAnsi="Consolas" w:cs="Courier New"/>
                <w:color w:val="0000FF"/>
                <w:kern w:val="0"/>
                <w:sz w:val="26"/>
                <w:szCs w:val="26"/>
                <w:bdr w:val="none" w:sz="0" w:space="0" w:color="auto" w:frame="1"/>
                <w:lang w:eastAsia="en-IN"/>
                <w14:ligatures w14:val="none"/>
              </w:rPr>
              <w:t>"Delete"</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asp-route-id=</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proofErr w:type="gramStart"/>
            <w:r w:rsidRPr="001756EE">
              <w:rPr>
                <w:rFonts w:ascii="Consolas" w:eastAsia="Times New Roman" w:hAnsi="Consolas" w:cs="Courier New"/>
                <w:color w:val="0000FF"/>
                <w:kern w:val="0"/>
                <w:sz w:val="26"/>
                <w:szCs w:val="26"/>
                <w:bdr w:val="none" w:sz="0" w:space="0" w:color="auto" w:frame="1"/>
                <w:lang w:eastAsia="en-IN"/>
                <w14:ligatures w14:val="none"/>
              </w:rPr>
              <w:t>emp.Id</w:t>
            </w:r>
            <w:proofErr w:type="spellEnd"/>
            <w:proofErr w:type="gramEnd"/>
            <w:r w:rsidRPr="001756EE">
              <w:rPr>
                <w:rFonts w:ascii="Consolas" w:eastAsia="Times New Roman" w:hAnsi="Consolas" w:cs="Courier New"/>
                <w:color w:val="0000FF"/>
                <w:kern w:val="0"/>
                <w:sz w:val="26"/>
                <w:szCs w:val="26"/>
                <w:bdr w:val="none" w:sz="0" w:space="0" w:color="auto" w:frame="1"/>
                <w:lang w:eastAsia="en-IN"/>
                <w14:ligatures w14:val="none"/>
              </w:rPr>
              <w:t>"</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color w:val="000000"/>
                <w:kern w:val="0"/>
                <w:sz w:val="26"/>
                <w:szCs w:val="26"/>
                <w:bdr w:val="none" w:sz="0" w:space="0" w:color="auto" w:frame="1"/>
                <w:lang w:eastAsia="en-IN"/>
                <w14:ligatures w14:val="none"/>
              </w:rPr>
              <w:t>method=</w:t>
            </w:r>
            <w:r w:rsidRPr="001756EE">
              <w:rPr>
                <w:rFonts w:ascii="Consolas" w:eastAsia="Times New Roman" w:hAnsi="Consolas" w:cs="Courier New"/>
                <w:color w:val="0000FF"/>
                <w:kern w:val="0"/>
                <w:sz w:val="26"/>
                <w:szCs w:val="26"/>
                <w:bdr w:val="none" w:sz="0" w:space="0" w:color="auto" w:frame="1"/>
                <w:lang w:eastAsia="en-IN"/>
                <w14:ligatures w14:val="none"/>
              </w:rPr>
              <w:t>"post"</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01616B47"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&lt;button type=</w:t>
            </w:r>
            <w:r w:rsidRPr="001756EE">
              <w:rPr>
                <w:rFonts w:ascii="Consolas" w:eastAsia="Times New Roman" w:hAnsi="Consolas" w:cs="Courier New"/>
                <w:color w:val="0000FF"/>
                <w:kern w:val="0"/>
                <w:sz w:val="26"/>
                <w:szCs w:val="26"/>
                <w:bdr w:val="none" w:sz="0" w:space="0" w:color="auto" w:frame="1"/>
                <w:lang w:eastAsia="en-IN"/>
                <w14:ligatures w14:val="none"/>
              </w:rPr>
              <w:t>"submit"</w:t>
            </w:r>
            <w:r w:rsidRPr="001756EE">
              <w:rPr>
                <w:rFonts w:ascii="Consolas" w:eastAsia="Times New Roman" w:hAnsi="Consolas" w:cs="Courier New"/>
                <w:color w:val="333333"/>
                <w:kern w:val="0"/>
                <w:sz w:val="26"/>
                <w:szCs w:val="26"/>
                <w:lang w:eastAsia="en-IN"/>
                <w14:ligatures w14:val="none"/>
              </w:rPr>
              <w:t xml:space="preserve"> </w:t>
            </w:r>
            <w:r w:rsidRPr="001756EE">
              <w:rPr>
                <w:rFonts w:ascii="Consolas" w:eastAsia="Times New Roman" w:hAnsi="Consolas" w:cs="Courier New"/>
                <w:b/>
                <w:bCs/>
                <w:color w:val="006699"/>
                <w:kern w:val="0"/>
                <w:sz w:val="26"/>
                <w:szCs w:val="26"/>
                <w:bdr w:val="none" w:sz="0" w:space="0" w:color="auto" w:frame="1"/>
                <w:lang w:eastAsia="en-IN"/>
                <w14:ligatures w14:val="none"/>
              </w:rPr>
              <w:t>class</w:t>
            </w:r>
            <w:r w:rsidRPr="001756EE">
              <w:rPr>
                <w:rFonts w:ascii="Consolas" w:eastAsia="Times New Roman" w:hAnsi="Consolas" w:cs="Courier New"/>
                <w:color w:val="000000"/>
                <w:kern w:val="0"/>
                <w:sz w:val="26"/>
                <w:szCs w:val="26"/>
                <w:bdr w:val="none" w:sz="0" w:space="0" w:color="auto" w:frame="1"/>
                <w:lang w:eastAsia="en-IN"/>
                <w14:ligatures w14:val="none"/>
              </w:rPr>
              <w:t>=</w:t>
            </w:r>
            <w:r w:rsidRPr="001756EE">
              <w:rPr>
                <w:rFonts w:ascii="Consolas" w:eastAsia="Times New Roman" w:hAnsi="Consolas" w:cs="Courier New"/>
                <w:color w:val="0000FF"/>
                <w:kern w:val="0"/>
                <w:sz w:val="26"/>
                <w:szCs w:val="26"/>
                <w:bdr w:val="none" w:sz="0" w:space="0" w:color="auto" w:frame="1"/>
                <w:lang w:eastAsia="en-IN"/>
                <w14:ligatures w14:val="none"/>
              </w:rPr>
              <w:t>"</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 xml:space="preserve"> btn-sm </w:t>
            </w:r>
            <w:proofErr w:type="spellStart"/>
            <w:r w:rsidRPr="001756EE">
              <w:rPr>
                <w:rFonts w:ascii="Consolas" w:eastAsia="Times New Roman" w:hAnsi="Consolas" w:cs="Courier New"/>
                <w:color w:val="0000FF"/>
                <w:kern w:val="0"/>
                <w:sz w:val="26"/>
                <w:szCs w:val="26"/>
                <w:bdr w:val="none" w:sz="0" w:space="0" w:color="auto" w:frame="1"/>
                <w:lang w:eastAsia="en-IN"/>
                <w14:ligatures w14:val="none"/>
              </w:rPr>
              <w:t>btn</w:t>
            </w:r>
            <w:proofErr w:type="spellEnd"/>
            <w:r w:rsidRPr="001756EE">
              <w:rPr>
                <w:rFonts w:ascii="Consolas" w:eastAsia="Times New Roman" w:hAnsi="Consolas" w:cs="Courier New"/>
                <w:color w:val="0000FF"/>
                <w:kern w:val="0"/>
                <w:sz w:val="26"/>
                <w:szCs w:val="26"/>
                <w:bdr w:val="none" w:sz="0" w:space="0" w:color="auto" w:frame="1"/>
                <w:lang w:eastAsia="en-IN"/>
                <w14:ligatures w14:val="none"/>
              </w:rPr>
              <w:t>-danger"</w:t>
            </w:r>
            <w:r w:rsidRPr="001756EE">
              <w:rPr>
                <w:rFonts w:ascii="Consolas" w:eastAsia="Times New Roman" w:hAnsi="Consolas" w:cs="Courier New"/>
                <w:color w:val="000000"/>
                <w:kern w:val="0"/>
                <w:sz w:val="26"/>
                <w:szCs w:val="26"/>
                <w:bdr w:val="none" w:sz="0" w:space="0" w:color="auto" w:frame="1"/>
                <w:lang w:eastAsia="en-IN"/>
                <w14:ligatures w14:val="none"/>
              </w:rPr>
              <w:t>&gt;</w:t>
            </w:r>
          </w:p>
          <w:p w14:paraId="115D335A"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Delete</w:t>
            </w:r>
          </w:p>
          <w:p w14:paraId="3F87ABC9"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&lt;/button&gt;</w:t>
            </w:r>
          </w:p>
          <w:p w14:paraId="52D603D0"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&lt;/form&gt;</w:t>
            </w:r>
          </w:p>
          <w:p w14:paraId="775D3726" w14:textId="77777777" w:rsidR="001756EE" w:rsidRPr="001756EE" w:rsidRDefault="001756EE" w:rsidP="001756EE">
            <w:pPr>
              <w:shd w:val="clear" w:color="auto" w:fill="E0E0E0"/>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&lt;/td&gt;</w:t>
            </w:r>
          </w:p>
          <w:p w14:paraId="4E199EEC"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&lt;/tr&gt;</w:t>
            </w:r>
          </w:p>
          <w:p w14:paraId="47F28FC9"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D63384"/>
                <w:kern w:val="0"/>
                <w:sz w:val="26"/>
                <w:szCs w:val="26"/>
                <w:bdr w:val="none" w:sz="0" w:space="0" w:color="auto" w:frame="1"/>
                <w:lang w:eastAsia="en-IN"/>
                <w14:ligatures w14:val="none"/>
              </w:rPr>
              <w:t>    </w:t>
            </w:r>
            <w:r w:rsidRPr="001756EE">
              <w:rPr>
                <w:rFonts w:ascii="Consolas" w:eastAsia="Times New Roman" w:hAnsi="Consolas" w:cs="Courier New"/>
                <w:color w:val="000000"/>
                <w:kern w:val="0"/>
                <w:sz w:val="26"/>
                <w:szCs w:val="26"/>
                <w:bdr w:val="none" w:sz="0" w:space="0" w:color="auto" w:frame="1"/>
                <w:lang w:eastAsia="en-IN"/>
                <w14:ligatures w14:val="none"/>
              </w:rPr>
              <w:t>}</w:t>
            </w:r>
          </w:p>
          <w:p w14:paraId="3F82F9DF" w14:textId="77777777" w:rsidR="001756EE" w:rsidRPr="001756EE" w:rsidRDefault="001756EE" w:rsidP="001756EE">
            <w:pPr>
              <w:shd w:val="clear" w:color="auto" w:fill="FFFFFF"/>
              <w:spacing w:after="0" w:line="264" w:lineRule="atLeast"/>
              <w:textAlignment w:val="baseline"/>
              <w:rPr>
                <w:rFonts w:ascii="Consolas" w:eastAsia="Times New Roman" w:hAnsi="Consolas" w:cs="Courier New"/>
                <w:color w:val="333333"/>
                <w:kern w:val="0"/>
                <w:sz w:val="26"/>
                <w:szCs w:val="26"/>
                <w:lang w:eastAsia="en-IN"/>
                <w14:ligatures w14:val="none"/>
              </w:rPr>
            </w:pPr>
            <w:r w:rsidRPr="001756EE">
              <w:rPr>
                <w:rFonts w:ascii="Consolas" w:eastAsia="Times New Roman" w:hAnsi="Consolas" w:cs="Courier New"/>
                <w:color w:val="000000"/>
                <w:kern w:val="0"/>
                <w:sz w:val="26"/>
                <w:szCs w:val="26"/>
                <w:bdr w:val="none" w:sz="0" w:space="0" w:color="auto" w:frame="1"/>
                <w:lang w:eastAsia="en-IN"/>
                <w14:ligatures w14:val="none"/>
              </w:rPr>
              <w:t>&lt;/table&gt;</w:t>
            </w:r>
          </w:p>
        </w:tc>
      </w:tr>
    </w:tbl>
    <w:p w14:paraId="2E54822A"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lastRenderedPageBreak/>
        <w:t>Next add the Delete action on the </w:t>
      </w:r>
      <w:proofErr w:type="spellStart"/>
      <w:r w:rsidRPr="001756EE">
        <w:rPr>
          <w:rFonts w:ascii="Lora" w:eastAsia="Times New Roman" w:hAnsi="Lora" w:cs="Times New Roman"/>
          <w:color w:val="2A2A2A"/>
          <w:kern w:val="0"/>
          <w:sz w:val="27"/>
          <w:szCs w:val="27"/>
          <w:shd w:val="clear" w:color="auto" w:fill="D9FCF1"/>
          <w:lang w:eastAsia="en-IN"/>
          <w14:ligatures w14:val="none"/>
        </w:rPr>
        <w:t>EmployeeController.cs</w:t>
      </w:r>
      <w:proofErr w:type="spellEnd"/>
      <w:r w:rsidRPr="001756EE">
        <w:rPr>
          <w:rFonts w:ascii="Lora" w:eastAsia="Times New Roman" w:hAnsi="Lora" w:cs="Times New Roman"/>
          <w:color w:val="2A2A2A"/>
          <w:kern w:val="0"/>
          <w:sz w:val="27"/>
          <w:szCs w:val="27"/>
          <w:lang w:eastAsia="en-IN"/>
          <w14:ligatures w14:val="none"/>
        </w:rPr>
        <w:t> file.</w:t>
      </w:r>
    </w:p>
    <w:p w14:paraId="7B124CD0"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w:t>
      </w:r>
      <w:proofErr w:type="spellStart"/>
      <w:r w:rsidRPr="001756EE">
        <w:rPr>
          <w:rFonts w:ascii="inherit" w:eastAsia="Times New Roman" w:hAnsi="inherit" w:cs="Courier New"/>
          <w:color w:val="B9BDB6"/>
          <w:kern w:val="0"/>
          <w:sz w:val="20"/>
          <w:szCs w:val="20"/>
          <w:lang w:eastAsia="en-IN"/>
          <w14:ligatures w14:val="none"/>
        </w:rPr>
        <w:t>HttpPost</w:t>
      </w:r>
      <w:proofErr w:type="spellEnd"/>
      <w:r w:rsidRPr="001756EE">
        <w:rPr>
          <w:rFonts w:ascii="inherit" w:eastAsia="Times New Roman" w:hAnsi="inherit" w:cs="Courier New"/>
          <w:color w:val="B9BDB6"/>
          <w:kern w:val="0"/>
          <w:sz w:val="20"/>
          <w:szCs w:val="20"/>
          <w:lang w:eastAsia="en-IN"/>
          <w14:ligatures w14:val="none"/>
        </w:rPr>
        <w:t>]</w:t>
      </w:r>
    </w:p>
    <w:p w14:paraId="0819B350"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public async Task&lt;</w:t>
      </w:r>
      <w:proofErr w:type="spellStart"/>
      <w:r w:rsidRPr="001756EE">
        <w:rPr>
          <w:rFonts w:ascii="inherit" w:eastAsia="Times New Roman" w:hAnsi="inherit" w:cs="Courier New"/>
          <w:color w:val="B9BDB6"/>
          <w:kern w:val="0"/>
          <w:sz w:val="20"/>
          <w:szCs w:val="20"/>
          <w:lang w:eastAsia="en-IN"/>
          <w14:ligatures w14:val="none"/>
        </w:rPr>
        <w:t>IActionResult</w:t>
      </w:r>
      <w:proofErr w:type="spellEnd"/>
      <w:r w:rsidRPr="001756EE">
        <w:rPr>
          <w:rFonts w:ascii="inherit" w:eastAsia="Times New Roman" w:hAnsi="inherit" w:cs="Courier New"/>
          <w:color w:val="B9BDB6"/>
          <w:kern w:val="0"/>
          <w:sz w:val="20"/>
          <w:szCs w:val="20"/>
          <w:lang w:eastAsia="en-IN"/>
          <w14:ligatures w14:val="none"/>
        </w:rPr>
        <w:t xml:space="preserve">&gt; </w:t>
      </w:r>
      <w:proofErr w:type="gramStart"/>
      <w:r w:rsidRPr="001756EE">
        <w:rPr>
          <w:rFonts w:ascii="inherit" w:eastAsia="Times New Roman" w:hAnsi="inherit" w:cs="Courier New"/>
          <w:color w:val="B9BDB6"/>
          <w:kern w:val="0"/>
          <w:sz w:val="20"/>
          <w:szCs w:val="20"/>
          <w:lang w:eastAsia="en-IN"/>
          <w14:ligatures w14:val="none"/>
        </w:rPr>
        <w:t>Delete(</w:t>
      </w:r>
      <w:proofErr w:type="gramEnd"/>
      <w:r w:rsidRPr="001756EE">
        <w:rPr>
          <w:rFonts w:ascii="inherit" w:eastAsia="Times New Roman" w:hAnsi="inherit" w:cs="Courier New"/>
          <w:color w:val="B9BDB6"/>
          <w:kern w:val="0"/>
          <w:sz w:val="20"/>
          <w:szCs w:val="20"/>
          <w:lang w:eastAsia="en-IN"/>
          <w14:ligatures w14:val="none"/>
        </w:rPr>
        <w:t>int id)</w:t>
      </w:r>
    </w:p>
    <w:p w14:paraId="5D00BF54"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w:t>
      </w:r>
    </w:p>
    <w:p w14:paraId="00B8ED5C"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 xml:space="preserve">    var emp = new </w:t>
      </w:r>
      <w:proofErr w:type="gramStart"/>
      <w:r w:rsidRPr="001756EE">
        <w:rPr>
          <w:rFonts w:ascii="inherit" w:eastAsia="Times New Roman" w:hAnsi="inherit" w:cs="Courier New"/>
          <w:color w:val="B9BDB6"/>
          <w:kern w:val="0"/>
          <w:sz w:val="20"/>
          <w:szCs w:val="20"/>
          <w:lang w:eastAsia="en-IN"/>
          <w14:ligatures w14:val="none"/>
        </w:rPr>
        <w:t>Employee(</w:t>
      </w:r>
      <w:proofErr w:type="gramEnd"/>
      <w:r w:rsidRPr="001756EE">
        <w:rPr>
          <w:rFonts w:ascii="inherit" w:eastAsia="Times New Roman" w:hAnsi="inherit" w:cs="Courier New"/>
          <w:color w:val="B9BDB6"/>
          <w:kern w:val="0"/>
          <w:sz w:val="20"/>
          <w:szCs w:val="20"/>
          <w:lang w:eastAsia="en-IN"/>
          <w14:ligatures w14:val="none"/>
        </w:rPr>
        <w:t>) { Id = id };</w:t>
      </w:r>
    </w:p>
    <w:p w14:paraId="51768EDB"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 xml:space="preserve">    </w:t>
      </w:r>
      <w:proofErr w:type="spellStart"/>
      <w:proofErr w:type="gramStart"/>
      <w:r w:rsidRPr="001756EE">
        <w:rPr>
          <w:rFonts w:ascii="inherit" w:eastAsia="Times New Roman" w:hAnsi="inherit" w:cs="Courier New"/>
          <w:color w:val="B9BDB6"/>
          <w:kern w:val="0"/>
          <w:sz w:val="20"/>
          <w:szCs w:val="20"/>
          <w:lang w:eastAsia="en-IN"/>
          <w14:ligatures w14:val="none"/>
        </w:rPr>
        <w:t>context.Remove</w:t>
      </w:r>
      <w:proofErr w:type="spellEnd"/>
      <w:proofErr w:type="gramEnd"/>
      <w:r w:rsidRPr="001756EE">
        <w:rPr>
          <w:rFonts w:ascii="inherit" w:eastAsia="Times New Roman" w:hAnsi="inherit" w:cs="Courier New"/>
          <w:color w:val="B9BDB6"/>
          <w:kern w:val="0"/>
          <w:sz w:val="20"/>
          <w:szCs w:val="20"/>
          <w:lang w:eastAsia="en-IN"/>
          <w14:ligatures w14:val="none"/>
        </w:rPr>
        <w:t>(emp);</w:t>
      </w:r>
    </w:p>
    <w:p w14:paraId="4C533662"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 xml:space="preserve">    await </w:t>
      </w:r>
      <w:proofErr w:type="spellStart"/>
      <w:proofErr w:type="gramStart"/>
      <w:r w:rsidRPr="001756EE">
        <w:rPr>
          <w:rFonts w:ascii="inherit" w:eastAsia="Times New Roman" w:hAnsi="inherit" w:cs="Courier New"/>
          <w:color w:val="B9BDB6"/>
          <w:kern w:val="0"/>
          <w:sz w:val="20"/>
          <w:szCs w:val="20"/>
          <w:lang w:eastAsia="en-IN"/>
          <w14:ligatures w14:val="none"/>
        </w:rPr>
        <w:t>context.SaveChangesAsync</w:t>
      </w:r>
      <w:proofErr w:type="spellEnd"/>
      <w:proofErr w:type="gramEnd"/>
      <w:r w:rsidRPr="001756EE">
        <w:rPr>
          <w:rFonts w:ascii="inherit" w:eastAsia="Times New Roman" w:hAnsi="inherit" w:cs="Courier New"/>
          <w:color w:val="B9BDB6"/>
          <w:kern w:val="0"/>
          <w:sz w:val="20"/>
          <w:szCs w:val="20"/>
          <w:lang w:eastAsia="en-IN"/>
          <w14:ligatures w14:val="none"/>
        </w:rPr>
        <w:t>();</w:t>
      </w:r>
    </w:p>
    <w:p w14:paraId="2F5A3634"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p>
    <w:p w14:paraId="32DE323F"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 xml:space="preserve">    return </w:t>
      </w:r>
      <w:proofErr w:type="spellStart"/>
      <w:r w:rsidRPr="001756EE">
        <w:rPr>
          <w:rFonts w:ascii="inherit" w:eastAsia="Times New Roman" w:hAnsi="inherit" w:cs="Courier New"/>
          <w:color w:val="B9BDB6"/>
          <w:kern w:val="0"/>
          <w:sz w:val="20"/>
          <w:szCs w:val="20"/>
          <w:lang w:eastAsia="en-IN"/>
          <w14:ligatures w14:val="none"/>
        </w:rPr>
        <w:t>RedirectToAction</w:t>
      </w:r>
      <w:proofErr w:type="spellEnd"/>
      <w:r w:rsidRPr="001756EE">
        <w:rPr>
          <w:rFonts w:ascii="inherit" w:eastAsia="Times New Roman" w:hAnsi="inherit" w:cs="Courier New"/>
          <w:color w:val="B9BDB6"/>
          <w:kern w:val="0"/>
          <w:sz w:val="20"/>
          <w:szCs w:val="20"/>
          <w:lang w:eastAsia="en-IN"/>
          <w14:ligatures w14:val="none"/>
        </w:rPr>
        <w:t>("Index"</w:t>
      </w:r>
      <w:proofErr w:type="gramStart"/>
      <w:r w:rsidRPr="001756EE">
        <w:rPr>
          <w:rFonts w:ascii="inherit" w:eastAsia="Times New Roman" w:hAnsi="inherit" w:cs="Courier New"/>
          <w:color w:val="B9BDB6"/>
          <w:kern w:val="0"/>
          <w:sz w:val="20"/>
          <w:szCs w:val="20"/>
          <w:lang w:eastAsia="en-IN"/>
          <w14:ligatures w14:val="none"/>
        </w:rPr>
        <w:t>);</w:t>
      </w:r>
      <w:proofErr w:type="gramEnd"/>
    </w:p>
    <w:p w14:paraId="113A6E0F" w14:textId="77777777" w:rsidR="001756EE" w:rsidRPr="001756EE" w:rsidRDefault="001756EE" w:rsidP="001756EE">
      <w:pPr>
        <w:shd w:val="clear" w:color="auto" w:fill="1B24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B9BDB6"/>
          <w:kern w:val="0"/>
          <w:sz w:val="20"/>
          <w:szCs w:val="20"/>
          <w:lang w:eastAsia="en-IN"/>
          <w14:ligatures w14:val="none"/>
        </w:rPr>
      </w:pPr>
      <w:r w:rsidRPr="001756EE">
        <w:rPr>
          <w:rFonts w:ascii="inherit" w:eastAsia="Times New Roman" w:hAnsi="inherit" w:cs="Courier New"/>
          <w:color w:val="B9BDB6"/>
          <w:kern w:val="0"/>
          <w:sz w:val="20"/>
          <w:szCs w:val="20"/>
          <w:lang w:eastAsia="en-IN"/>
          <w14:ligatures w14:val="none"/>
        </w:rPr>
        <w:t>}</w:t>
      </w:r>
    </w:p>
    <w:p w14:paraId="099D00C1"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Run the app and go to – </w:t>
      </w:r>
      <w:r w:rsidRPr="001756EE">
        <w:rPr>
          <w:rFonts w:ascii="Lora" w:eastAsia="Times New Roman" w:hAnsi="Lora" w:cs="Times New Roman"/>
          <w:color w:val="2A2A2A"/>
          <w:kern w:val="0"/>
          <w:sz w:val="27"/>
          <w:szCs w:val="27"/>
          <w:u w:val="single"/>
          <w:lang w:eastAsia="en-IN"/>
          <w14:ligatures w14:val="none"/>
        </w:rPr>
        <w:t>https://localhost:7018/Employee</w:t>
      </w:r>
      <w:r w:rsidRPr="001756EE">
        <w:rPr>
          <w:rFonts w:ascii="Lora" w:eastAsia="Times New Roman" w:hAnsi="Lora" w:cs="Times New Roman"/>
          <w:color w:val="2A2A2A"/>
          <w:kern w:val="0"/>
          <w:sz w:val="27"/>
          <w:szCs w:val="27"/>
          <w:lang w:eastAsia="en-IN"/>
          <w14:ligatures w14:val="none"/>
        </w:rPr>
        <w:t>. Here we can see the delete button against every employee record. Click on any one to delete the employee.</w:t>
      </w:r>
    </w:p>
    <w:p w14:paraId="6732B4A4"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noProof/>
          <w:color w:val="2A2A2A"/>
          <w:kern w:val="0"/>
          <w:sz w:val="27"/>
          <w:szCs w:val="27"/>
          <w:lang w:eastAsia="en-IN"/>
          <w14:ligatures w14:val="none"/>
        </w:rPr>
        <mc:AlternateContent>
          <mc:Choice Requires="wps">
            <w:drawing>
              <wp:inline distT="0" distB="0" distL="0" distR="0" wp14:anchorId="0C310F04" wp14:editId="5119D4C2">
                <wp:extent cx="304800" cy="304800"/>
                <wp:effectExtent l="0" t="0" r="0" b="0"/>
                <wp:docPr id="1770760578" name="AutoShape 370" descr="delete records entity framework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35E953" id="AutoShape 370" o:spid="_x0000_s1026" alt="delete records entity framework c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48F130"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You can get this CRUD feature on the app which is available for download.</w:t>
      </w:r>
    </w:p>
    <w:p w14:paraId="4C5990B5"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hyperlink r:id="rId156" w:tgtFrame="_blank" w:history="1">
        <w:r w:rsidRPr="001756EE">
          <w:rPr>
            <w:rFonts w:ascii="Lora" w:eastAsia="Times New Roman" w:hAnsi="Lora" w:cs="Times New Roman"/>
            <w:color w:val="FFFFFF"/>
            <w:kern w:val="0"/>
            <w:sz w:val="27"/>
            <w:szCs w:val="27"/>
            <w:u w:val="single"/>
            <w:shd w:val="clear" w:color="auto" w:fill="337AB7"/>
            <w:lang w:eastAsia="en-IN"/>
            <w14:ligatures w14:val="none"/>
          </w:rPr>
          <w:t>DOWNLOAD</w:t>
        </w:r>
      </w:hyperlink>
    </w:p>
    <w:p w14:paraId="23115A87" w14:textId="77777777" w:rsidR="001756EE" w:rsidRPr="001756EE" w:rsidRDefault="001756EE" w:rsidP="001756EE">
      <w:pPr>
        <w:shd w:val="clear" w:color="auto" w:fill="FFFFFF"/>
        <w:spacing w:before="225" w:after="225" w:line="0" w:lineRule="atLeast"/>
        <w:jc w:val="center"/>
        <w:rPr>
          <w:rFonts w:ascii="Times New Roman" w:eastAsia="Times New Roman" w:hAnsi="Times New Roman" w:cs="Times New Roman"/>
          <w:color w:val="C72730"/>
          <w:kern w:val="0"/>
          <w:u w:val="single"/>
          <w:bdr w:val="none" w:sz="0" w:space="0" w:color="auto" w:frame="1"/>
          <w:lang w:eastAsia="en-IN"/>
          <w14:ligatures w14:val="none"/>
        </w:rPr>
      </w:pPr>
      <w:r w:rsidRPr="001756EE">
        <w:rPr>
          <w:rFonts w:ascii="Lora" w:eastAsia="Times New Roman" w:hAnsi="Lora" w:cs="Times New Roman"/>
          <w:color w:val="2A2A2A"/>
          <w:kern w:val="0"/>
          <w:sz w:val="27"/>
          <w:szCs w:val="27"/>
          <w:bdr w:val="none" w:sz="0" w:space="0" w:color="auto" w:frame="1"/>
          <w:lang w:eastAsia="en-IN"/>
          <w14:ligatures w14:val="none"/>
        </w:rPr>
        <w:fldChar w:fldCharType="begin"/>
      </w:r>
      <w:r w:rsidRPr="001756EE">
        <w:rPr>
          <w:rFonts w:ascii="Lora" w:eastAsia="Times New Roman" w:hAnsi="Lora" w:cs="Times New Roman"/>
          <w:color w:val="2A2A2A"/>
          <w:kern w:val="0"/>
          <w:sz w:val="27"/>
          <w:szCs w:val="27"/>
          <w:bdr w:val="none" w:sz="0" w:space="0" w:color="auto" w:frame="1"/>
          <w:lang w:eastAsia="en-IN"/>
          <w14:ligatures w14:val="none"/>
        </w:rPr>
        <w:instrText>HYPERLINK "https://go.ezodn.com/ads/charity/proxy?p_id=f2d539be-0ab5-4f88-7188-67447adbccc5&amp;d_id=122531&amp;imp_id=4238440465053957&amp;c_id=1134&amp;l_id=10016&amp;url=https%3A%2F%2Fjoinourvillage.org%2Fdonate%2F&amp;ffid=1&amp;co=IN"</w:instrText>
      </w:r>
      <w:r w:rsidRPr="001756EE">
        <w:rPr>
          <w:rFonts w:ascii="Lora" w:eastAsia="Times New Roman" w:hAnsi="Lora" w:cs="Times New Roman"/>
          <w:color w:val="2A2A2A"/>
          <w:kern w:val="0"/>
          <w:sz w:val="27"/>
          <w:szCs w:val="27"/>
          <w:bdr w:val="none" w:sz="0" w:space="0" w:color="auto" w:frame="1"/>
          <w:lang w:eastAsia="en-IN"/>
          <w14:ligatures w14:val="none"/>
        </w:rPr>
      </w:r>
      <w:r w:rsidRPr="001756EE">
        <w:rPr>
          <w:rFonts w:ascii="Lora" w:eastAsia="Times New Roman" w:hAnsi="Lora" w:cs="Times New Roman"/>
          <w:color w:val="2A2A2A"/>
          <w:kern w:val="0"/>
          <w:sz w:val="27"/>
          <w:szCs w:val="27"/>
          <w:bdr w:val="none" w:sz="0" w:space="0" w:color="auto" w:frame="1"/>
          <w:lang w:eastAsia="en-IN"/>
          <w14:ligatures w14:val="none"/>
        </w:rPr>
        <w:fldChar w:fldCharType="separate"/>
      </w:r>
    </w:p>
    <w:p w14:paraId="6BCAC0A9" w14:textId="77777777" w:rsidR="001756EE" w:rsidRPr="001756EE" w:rsidRDefault="001756EE" w:rsidP="001756EE">
      <w:pPr>
        <w:shd w:val="clear" w:color="auto" w:fill="FFFFFF"/>
        <w:spacing w:before="225" w:after="225" w:line="0" w:lineRule="atLeast"/>
        <w:jc w:val="center"/>
        <w:rPr>
          <w:rFonts w:ascii="Times New Roman" w:eastAsia="Times New Roman" w:hAnsi="Times New Roman" w:cs="Times New Roman"/>
          <w:kern w:val="0"/>
          <w:lang w:eastAsia="en-IN"/>
          <w14:ligatures w14:val="none"/>
        </w:rPr>
      </w:pPr>
      <w:r w:rsidRPr="001756EE">
        <w:rPr>
          <w:rFonts w:ascii="Lora" w:eastAsia="Times New Roman" w:hAnsi="Lora" w:cs="Times New Roman"/>
          <w:b/>
          <w:bCs/>
          <w:color w:val="C72730"/>
          <w:kern w:val="0"/>
          <w:sz w:val="30"/>
          <w:szCs w:val="30"/>
          <w:u w:val="single"/>
          <w:bdr w:val="none" w:sz="0" w:space="0" w:color="auto" w:frame="1"/>
          <w:lang w:eastAsia="en-IN"/>
          <w14:ligatures w14:val="none"/>
        </w:rPr>
        <w:t>×</w:t>
      </w:r>
    </w:p>
    <w:p w14:paraId="5C4E0882" w14:textId="77777777" w:rsidR="001756EE" w:rsidRPr="001756EE" w:rsidRDefault="001756EE" w:rsidP="001756EE">
      <w:pPr>
        <w:shd w:val="clear" w:color="auto" w:fill="FFFFFF"/>
        <w:spacing w:before="225" w:after="225" w:line="0" w:lineRule="atLeast"/>
        <w:jc w:val="center"/>
        <w:rPr>
          <w:rFonts w:ascii="Lora" w:eastAsia="Times New Roman" w:hAnsi="Lora" w:cs="Times New Roman"/>
          <w:color w:val="2A2A2A"/>
          <w:kern w:val="0"/>
          <w:sz w:val="27"/>
          <w:szCs w:val="27"/>
          <w:bdr w:val="none" w:sz="0" w:space="0" w:color="auto" w:frame="1"/>
          <w:lang w:eastAsia="en-IN"/>
          <w14:ligatures w14:val="none"/>
        </w:rPr>
      </w:pPr>
      <w:r w:rsidRPr="001756EE">
        <w:rPr>
          <w:rFonts w:ascii="Lora" w:eastAsia="Times New Roman" w:hAnsi="Lora" w:cs="Times New Roman"/>
          <w:color w:val="2A2A2A"/>
          <w:kern w:val="0"/>
          <w:sz w:val="27"/>
          <w:szCs w:val="27"/>
          <w:bdr w:val="none" w:sz="0" w:space="0" w:color="auto" w:frame="1"/>
          <w:lang w:eastAsia="en-IN"/>
          <w14:ligatures w14:val="none"/>
        </w:rPr>
        <w:fldChar w:fldCharType="end"/>
      </w:r>
    </w:p>
    <w:p w14:paraId="38A93978" w14:textId="77777777" w:rsidR="001756EE" w:rsidRPr="001756EE" w:rsidRDefault="001756EE" w:rsidP="001756EE">
      <w:pPr>
        <w:shd w:val="clear" w:color="auto" w:fill="FFFFFF"/>
        <w:spacing w:after="0" w:line="240" w:lineRule="auto"/>
        <w:rPr>
          <w:rFonts w:ascii="Lora" w:eastAsia="Times New Roman" w:hAnsi="Lora" w:cs="Times New Roman"/>
          <w:color w:val="2A2A2A"/>
          <w:kern w:val="0"/>
          <w:sz w:val="27"/>
          <w:szCs w:val="27"/>
          <w:lang w:eastAsia="en-IN"/>
          <w14:ligatures w14:val="none"/>
        </w:rPr>
      </w:pPr>
      <w:r w:rsidRPr="001756EE">
        <w:rPr>
          <w:rFonts w:ascii="Arial" w:eastAsia="Times New Roman" w:hAnsi="Arial" w:cs="Arial"/>
          <w:noProof/>
          <w:color w:val="2A2A2A"/>
          <w:kern w:val="0"/>
          <w:sz w:val="18"/>
          <w:szCs w:val="18"/>
          <w:bdr w:val="single" w:sz="2" w:space="0" w:color="DDDDDD" w:frame="1"/>
          <w:lang w:eastAsia="en-IN"/>
          <w14:ligatures w14:val="none"/>
        </w:rPr>
        <w:drawing>
          <wp:inline distT="0" distB="0" distL="0" distR="0" wp14:anchorId="6703FB2E" wp14:editId="1EC7F259">
            <wp:extent cx="135255" cy="135255"/>
            <wp:effectExtent l="0" t="0" r="0" b="0"/>
            <wp:docPr id="371" name="Picture 12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zo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14:paraId="4F0E8D0E" w14:textId="77777777" w:rsidR="001756EE" w:rsidRPr="001756EE" w:rsidRDefault="001756EE" w:rsidP="001756EE">
      <w:pPr>
        <w:shd w:val="clear" w:color="auto" w:fill="4494CD"/>
        <w:spacing w:after="150" w:line="240" w:lineRule="auto"/>
        <w:rPr>
          <w:rFonts w:ascii="Lora" w:eastAsia="Times New Roman" w:hAnsi="Lora" w:cs="Times New Roman"/>
          <w:color w:val="FFFFFF"/>
          <w:kern w:val="0"/>
          <w:sz w:val="27"/>
          <w:szCs w:val="27"/>
          <w:lang w:eastAsia="en-IN"/>
          <w14:ligatures w14:val="none"/>
        </w:rPr>
      </w:pPr>
      <w:r w:rsidRPr="001756EE">
        <w:rPr>
          <w:rFonts w:ascii="Lora" w:eastAsia="Times New Roman" w:hAnsi="Lora" w:cs="Times New Roman"/>
          <w:color w:val="FFFFFF"/>
          <w:kern w:val="0"/>
          <w:sz w:val="27"/>
          <w:szCs w:val="27"/>
          <w:lang w:eastAsia="en-IN"/>
          <w14:ligatures w14:val="none"/>
        </w:rPr>
        <w:t>Conclusion</w:t>
      </w:r>
    </w:p>
    <w:p w14:paraId="7C463177" w14:textId="77777777" w:rsidR="001756EE" w:rsidRPr="001756EE" w:rsidRDefault="001756EE" w:rsidP="001756EE">
      <w:pPr>
        <w:shd w:val="clear" w:color="auto" w:fill="FFFFFF"/>
        <w:spacing w:before="225" w:after="225" w:line="240" w:lineRule="auto"/>
        <w:rPr>
          <w:rFonts w:ascii="Lora" w:eastAsia="Times New Roman" w:hAnsi="Lora" w:cs="Times New Roman"/>
          <w:color w:val="2A2A2A"/>
          <w:kern w:val="0"/>
          <w:sz w:val="27"/>
          <w:szCs w:val="27"/>
          <w:lang w:eastAsia="en-IN"/>
          <w14:ligatures w14:val="none"/>
        </w:rPr>
      </w:pPr>
      <w:r w:rsidRPr="001756EE">
        <w:rPr>
          <w:rFonts w:ascii="Lora" w:eastAsia="Times New Roman" w:hAnsi="Lora" w:cs="Times New Roman"/>
          <w:color w:val="2A2A2A"/>
          <w:kern w:val="0"/>
          <w:sz w:val="27"/>
          <w:szCs w:val="27"/>
          <w:lang w:eastAsia="en-IN"/>
          <w14:ligatures w14:val="none"/>
        </w:rPr>
        <w:t xml:space="preserve">We learned how to delete records from EF Core. Both deletion of single and </w:t>
      </w:r>
      <w:proofErr w:type="spellStart"/>
      <w:r w:rsidRPr="001756EE">
        <w:rPr>
          <w:rFonts w:ascii="Lora" w:eastAsia="Times New Roman" w:hAnsi="Lora" w:cs="Times New Roman"/>
          <w:color w:val="2A2A2A"/>
          <w:kern w:val="0"/>
          <w:sz w:val="27"/>
          <w:szCs w:val="27"/>
          <w:lang w:eastAsia="en-IN"/>
          <w14:ligatures w14:val="none"/>
        </w:rPr>
        <w:t>mulitple</w:t>
      </w:r>
      <w:proofErr w:type="spellEnd"/>
      <w:r w:rsidRPr="001756EE">
        <w:rPr>
          <w:rFonts w:ascii="Lora" w:eastAsia="Times New Roman" w:hAnsi="Lora" w:cs="Times New Roman"/>
          <w:color w:val="2A2A2A"/>
          <w:kern w:val="0"/>
          <w:sz w:val="27"/>
          <w:szCs w:val="27"/>
          <w:lang w:eastAsia="en-IN"/>
          <w14:ligatures w14:val="none"/>
        </w:rPr>
        <w:t xml:space="preserve"> records covered. We also learned Cascade Delete topic </w:t>
      </w:r>
      <w:proofErr w:type="gramStart"/>
      <w:r w:rsidRPr="001756EE">
        <w:rPr>
          <w:rFonts w:ascii="Lora" w:eastAsia="Times New Roman" w:hAnsi="Lora" w:cs="Times New Roman"/>
          <w:color w:val="2A2A2A"/>
          <w:kern w:val="0"/>
          <w:sz w:val="27"/>
          <w:szCs w:val="27"/>
          <w:lang w:eastAsia="en-IN"/>
          <w14:ligatures w14:val="none"/>
        </w:rPr>
        <w:t>and also</w:t>
      </w:r>
      <w:proofErr w:type="gramEnd"/>
      <w:r w:rsidRPr="001756EE">
        <w:rPr>
          <w:rFonts w:ascii="Lora" w:eastAsia="Times New Roman" w:hAnsi="Lora" w:cs="Times New Roman"/>
          <w:color w:val="2A2A2A"/>
          <w:kern w:val="0"/>
          <w:sz w:val="27"/>
          <w:szCs w:val="27"/>
          <w:lang w:eastAsia="en-IN"/>
          <w14:ligatures w14:val="none"/>
        </w:rPr>
        <w:t xml:space="preserve"> completed the CRUD OPERATIONS app with the delete records feature.</w:t>
      </w:r>
    </w:p>
    <w:p w14:paraId="09B434A6" w14:textId="77777777" w:rsidR="00A33383" w:rsidRPr="00936FBB" w:rsidRDefault="00A33383" w:rsidP="00936FBB">
      <w:pPr>
        <w:rPr>
          <w:b/>
          <w:bCs/>
        </w:rPr>
      </w:pPr>
    </w:p>
    <w:sectPr w:rsidR="00A33383" w:rsidRPr="00936F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7025C"/>
    <w:multiLevelType w:val="multilevel"/>
    <w:tmpl w:val="64F8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A2B14"/>
    <w:multiLevelType w:val="multilevel"/>
    <w:tmpl w:val="968E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F3665"/>
    <w:multiLevelType w:val="multilevel"/>
    <w:tmpl w:val="0232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A3C9C"/>
    <w:multiLevelType w:val="multilevel"/>
    <w:tmpl w:val="DE44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D327B"/>
    <w:multiLevelType w:val="multilevel"/>
    <w:tmpl w:val="A96E6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9F7D07"/>
    <w:multiLevelType w:val="multilevel"/>
    <w:tmpl w:val="B71C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5262A6"/>
    <w:multiLevelType w:val="multilevel"/>
    <w:tmpl w:val="676A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7E089A"/>
    <w:multiLevelType w:val="multilevel"/>
    <w:tmpl w:val="58C4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CD1DDB"/>
    <w:multiLevelType w:val="multilevel"/>
    <w:tmpl w:val="2E02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652A4D"/>
    <w:multiLevelType w:val="multilevel"/>
    <w:tmpl w:val="22E2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942C40"/>
    <w:multiLevelType w:val="multilevel"/>
    <w:tmpl w:val="7D5E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853ECA"/>
    <w:multiLevelType w:val="multilevel"/>
    <w:tmpl w:val="39083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712603"/>
    <w:multiLevelType w:val="multilevel"/>
    <w:tmpl w:val="F58E0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9E2482"/>
    <w:multiLevelType w:val="multilevel"/>
    <w:tmpl w:val="8FD6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C32DE9"/>
    <w:multiLevelType w:val="multilevel"/>
    <w:tmpl w:val="11C4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A74CE2"/>
    <w:multiLevelType w:val="multilevel"/>
    <w:tmpl w:val="9C4A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212A05"/>
    <w:multiLevelType w:val="multilevel"/>
    <w:tmpl w:val="6F02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805721"/>
    <w:multiLevelType w:val="multilevel"/>
    <w:tmpl w:val="8B04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362D68"/>
    <w:multiLevelType w:val="multilevel"/>
    <w:tmpl w:val="3554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6120B5"/>
    <w:multiLevelType w:val="multilevel"/>
    <w:tmpl w:val="FA62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CC0AE4"/>
    <w:multiLevelType w:val="multilevel"/>
    <w:tmpl w:val="0E64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F372B8"/>
    <w:multiLevelType w:val="multilevel"/>
    <w:tmpl w:val="84F2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5D0649"/>
    <w:multiLevelType w:val="multilevel"/>
    <w:tmpl w:val="8FDE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11555B"/>
    <w:multiLevelType w:val="multilevel"/>
    <w:tmpl w:val="8C065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F20BE"/>
    <w:multiLevelType w:val="multilevel"/>
    <w:tmpl w:val="95EE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F86FFE"/>
    <w:multiLevelType w:val="multilevel"/>
    <w:tmpl w:val="5CA2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6F223C"/>
    <w:multiLevelType w:val="multilevel"/>
    <w:tmpl w:val="310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91E2C"/>
    <w:multiLevelType w:val="multilevel"/>
    <w:tmpl w:val="7692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4D081F"/>
    <w:multiLevelType w:val="multilevel"/>
    <w:tmpl w:val="6CF0B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941D48"/>
    <w:multiLevelType w:val="multilevel"/>
    <w:tmpl w:val="0B68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E255E0"/>
    <w:multiLevelType w:val="multilevel"/>
    <w:tmpl w:val="701E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993579">
    <w:abstractNumId w:val="28"/>
  </w:num>
  <w:num w:numId="2" w16cid:durableId="1488202961">
    <w:abstractNumId w:val="6"/>
  </w:num>
  <w:num w:numId="3" w16cid:durableId="2046637112">
    <w:abstractNumId w:val="29"/>
  </w:num>
  <w:num w:numId="4" w16cid:durableId="1027633309">
    <w:abstractNumId w:val="12"/>
  </w:num>
  <w:num w:numId="5" w16cid:durableId="829713336">
    <w:abstractNumId w:val="9"/>
  </w:num>
  <w:num w:numId="6" w16cid:durableId="1190753198">
    <w:abstractNumId w:val="10"/>
  </w:num>
  <w:num w:numId="7" w16cid:durableId="640691974">
    <w:abstractNumId w:val="30"/>
  </w:num>
  <w:num w:numId="8" w16cid:durableId="1768112941">
    <w:abstractNumId w:val="26"/>
  </w:num>
  <w:num w:numId="9" w16cid:durableId="324747773">
    <w:abstractNumId w:val="0"/>
  </w:num>
  <w:num w:numId="10" w16cid:durableId="647712586">
    <w:abstractNumId w:val="3"/>
  </w:num>
  <w:num w:numId="11" w16cid:durableId="8531715">
    <w:abstractNumId w:val="2"/>
  </w:num>
  <w:num w:numId="12" w16cid:durableId="921721727">
    <w:abstractNumId w:val="20"/>
  </w:num>
  <w:num w:numId="13" w16cid:durableId="772361971">
    <w:abstractNumId w:val="27"/>
  </w:num>
  <w:num w:numId="14" w16cid:durableId="701324561">
    <w:abstractNumId w:val="23"/>
  </w:num>
  <w:num w:numId="15" w16cid:durableId="1544054335">
    <w:abstractNumId w:val="19"/>
  </w:num>
  <w:num w:numId="16" w16cid:durableId="1102065385">
    <w:abstractNumId w:val="4"/>
  </w:num>
  <w:num w:numId="17" w16cid:durableId="70663761">
    <w:abstractNumId w:val="17"/>
  </w:num>
  <w:num w:numId="18" w16cid:durableId="2134277818">
    <w:abstractNumId w:val="8"/>
  </w:num>
  <w:num w:numId="19" w16cid:durableId="109512681">
    <w:abstractNumId w:val="24"/>
  </w:num>
  <w:num w:numId="20" w16cid:durableId="880674703">
    <w:abstractNumId w:val="13"/>
  </w:num>
  <w:num w:numId="21" w16cid:durableId="1327249128">
    <w:abstractNumId w:val="5"/>
  </w:num>
  <w:num w:numId="22" w16cid:durableId="1778982507">
    <w:abstractNumId w:val="1"/>
  </w:num>
  <w:num w:numId="23" w16cid:durableId="586965087">
    <w:abstractNumId w:val="25"/>
  </w:num>
  <w:num w:numId="24" w16cid:durableId="1473864027">
    <w:abstractNumId w:val="7"/>
  </w:num>
  <w:num w:numId="25" w16cid:durableId="747919267">
    <w:abstractNumId w:val="14"/>
  </w:num>
  <w:num w:numId="26" w16cid:durableId="1682118534">
    <w:abstractNumId w:val="15"/>
  </w:num>
  <w:num w:numId="27" w16cid:durableId="316807189">
    <w:abstractNumId w:val="11"/>
  </w:num>
  <w:num w:numId="28" w16cid:durableId="784038684">
    <w:abstractNumId w:val="22"/>
  </w:num>
  <w:num w:numId="29" w16cid:durableId="1068383721">
    <w:abstractNumId w:val="16"/>
  </w:num>
  <w:num w:numId="30" w16cid:durableId="1093554299">
    <w:abstractNumId w:val="21"/>
  </w:num>
  <w:num w:numId="31" w16cid:durableId="3259844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FBB"/>
    <w:rsid w:val="00022FC7"/>
    <w:rsid w:val="000D1A31"/>
    <w:rsid w:val="00112484"/>
    <w:rsid w:val="001756EE"/>
    <w:rsid w:val="001D0EA3"/>
    <w:rsid w:val="003869B6"/>
    <w:rsid w:val="005B7FC3"/>
    <w:rsid w:val="00936FBB"/>
    <w:rsid w:val="00A33383"/>
    <w:rsid w:val="00BA5F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5D03B"/>
  <w15:chartTrackingRefBased/>
  <w15:docId w15:val="{D8A8CDC7-5243-4231-81C1-0A9074A27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F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6F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36F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36F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6F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6F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6F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6F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6F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F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6F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36F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36F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6F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6F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6F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6F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6FBB"/>
    <w:rPr>
      <w:rFonts w:eastAsiaTheme="majorEastAsia" w:cstheme="majorBidi"/>
      <w:color w:val="272727" w:themeColor="text1" w:themeTint="D8"/>
    </w:rPr>
  </w:style>
  <w:style w:type="paragraph" w:styleId="Title">
    <w:name w:val="Title"/>
    <w:basedOn w:val="Normal"/>
    <w:next w:val="Normal"/>
    <w:link w:val="TitleChar"/>
    <w:uiPriority w:val="10"/>
    <w:qFormat/>
    <w:rsid w:val="00936F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F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6F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6F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6FBB"/>
    <w:pPr>
      <w:spacing w:before="160"/>
      <w:jc w:val="center"/>
    </w:pPr>
    <w:rPr>
      <w:i/>
      <w:iCs/>
      <w:color w:val="404040" w:themeColor="text1" w:themeTint="BF"/>
    </w:rPr>
  </w:style>
  <w:style w:type="character" w:customStyle="1" w:styleId="QuoteChar">
    <w:name w:val="Quote Char"/>
    <w:basedOn w:val="DefaultParagraphFont"/>
    <w:link w:val="Quote"/>
    <w:uiPriority w:val="29"/>
    <w:rsid w:val="00936FBB"/>
    <w:rPr>
      <w:i/>
      <w:iCs/>
      <w:color w:val="404040" w:themeColor="text1" w:themeTint="BF"/>
    </w:rPr>
  </w:style>
  <w:style w:type="paragraph" w:styleId="ListParagraph">
    <w:name w:val="List Paragraph"/>
    <w:basedOn w:val="Normal"/>
    <w:uiPriority w:val="34"/>
    <w:qFormat/>
    <w:rsid w:val="00936FBB"/>
    <w:pPr>
      <w:ind w:left="720"/>
      <w:contextualSpacing/>
    </w:pPr>
  </w:style>
  <w:style w:type="character" w:styleId="IntenseEmphasis">
    <w:name w:val="Intense Emphasis"/>
    <w:basedOn w:val="DefaultParagraphFont"/>
    <w:uiPriority w:val="21"/>
    <w:qFormat/>
    <w:rsid w:val="00936FBB"/>
    <w:rPr>
      <w:i/>
      <w:iCs/>
      <w:color w:val="0F4761" w:themeColor="accent1" w:themeShade="BF"/>
    </w:rPr>
  </w:style>
  <w:style w:type="paragraph" w:styleId="IntenseQuote">
    <w:name w:val="Intense Quote"/>
    <w:basedOn w:val="Normal"/>
    <w:next w:val="Normal"/>
    <w:link w:val="IntenseQuoteChar"/>
    <w:uiPriority w:val="30"/>
    <w:qFormat/>
    <w:rsid w:val="00936F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6FBB"/>
    <w:rPr>
      <w:i/>
      <w:iCs/>
      <w:color w:val="0F4761" w:themeColor="accent1" w:themeShade="BF"/>
    </w:rPr>
  </w:style>
  <w:style w:type="character" w:styleId="IntenseReference">
    <w:name w:val="Intense Reference"/>
    <w:basedOn w:val="DefaultParagraphFont"/>
    <w:uiPriority w:val="32"/>
    <w:qFormat/>
    <w:rsid w:val="00936FBB"/>
    <w:rPr>
      <w:b/>
      <w:bCs/>
      <w:smallCaps/>
      <w:color w:val="0F4761" w:themeColor="accent1" w:themeShade="BF"/>
      <w:spacing w:val="5"/>
    </w:rPr>
  </w:style>
  <w:style w:type="character" w:styleId="Hyperlink">
    <w:name w:val="Hyperlink"/>
    <w:basedOn w:val="DefaultParagraphFont"/>
    <w:uiPriority w:val="99"/>
    <w:unhideWhenUsed/>
    <w:rsid w:val="00936FBB"/>
    <w:rPr>
      <w:color w:val="467886" w:themeColor="hyperlink"/>
      <w:u w:val="single"/>
    </w:rPr>
  </w:style>
  <w:style w:type="character" w:styleId="UnresolvedMention">
    <w:name w:val="Unresolved Mention"/>
    <w:basedOn w:val="DefaultParagraphFont"/>
    <w:uiPriority w:val="99"/>
    <w:semiHidden/>
    <w:unhideWhenUsed/>
    <w:rsid w:val="00936FBB"/>
    <w:rPr>
      <w:color w:val="605E5C"/>
      <w:shd w:val="clear" w:color="auto" w:fill="E1DFDD"/>
    </w:rPr>
  </w:style>
  <w:style w:type="paragraph" w:styleId="NormalWeb">
    <w:name w:val="Normal (Web)"/>
    <w:basedOn w:val="Normal"/>
    <w:uiPriority w:val="99"/>
    <w:semiHidden/>
    <w:unhideWhenUsed/>
    <w:rsid w:val="00936FBB"/>
    <w:rPr>
      <w:rFonts w:ascii="Times New Roman" w:hAnsi="Times New Roman" w:cs="Times New Roman"/>
    </w:rPr>
  </w:style>
  <w:style w:type="numbering" w:customStyle="1" w:styleId="NoList1">
    <w:name w:val="No List1"/>
    <w:next w:val="NoList"/>
    <w:uiPriority w:val="99"/>
    <w:semiHidden/>
    <w:unhideWhenUsed/>
    <w:rsid w:val="00A33383"/>
  </w:style>
  <w:style w:type="paragraph" w:customStyle="1" w:styleId="msonormal0">
    <w:name w:val="msonormal"/>
    <w:basedOn w:val="Normal"/>
    <w:rsid w:val="00A333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picker-ad">
    <w:name w:val="ezoic-adpicker-ad"/>
    <w:basedOn w:val="DefaultParagraphFont"/>
    <w:rsid w:val="00A33383"/>
  </w:style>
  <w:style w:type="character" w:styleId="FollowedHyperlink">
    <w:name w:val="FollowedHyperlink"/>
    <w:basedOn w:val="DefaultParagraphFont"/>
    <w:uiPriority w:val="99"/>
    <w:semiHidden/>
    <w:unhideWhenUsed/>
    <w:rsid w:val="00A33383"/>
    <w:rPr>
      <w:color w:val="800080"/>
      <w:u w:val="single"/>
    </w:rPr>
  </w:style>
  <w:style w:type="paragraph" w:customStyle="1" w:styleId="left">
    <w:name w:val="left"/>
    <w:basedOn w:val="Normal"/>
    <w:rsid w:val="00A333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right">
    <w:name w:val="right"/>
    <w:basedOn w:val="Normal"/>
    <w:rsid w:val="00A333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rm">
    <w:name w:val="term"/>
    <w:basedOn w:val="DefaultParagraphFont"/>
    <w:rsid w:val="00A33383"/>
  </w:style>
  <w:style w:type="character" w:customStyle="1" w:styleId="ezoic-ad">
    <w:name w:val="ezoic-ad"/>
    <w:basedOn w:val="DefaultParagraphFont"/>
    <w:rsid w:val="00A33383"/>
  </w:style>
  <w:style w:type="character" w:customStyle="1" w:styleId="reportline">
    <w:name w:val="reportline"/>
    <w:basedOn w:val="DefaultParagraphFont"/>
    <w:rsid w:val="00A33383"/>
  </w:style>
  <w:style w:type="character" w:customStyle="1" w:styleId="ezoicwhat">
    <w:name w:val="ezoicwhat"/>
    <w:basedOn w:val="DefaultParagraphFont"/>
    <w:rsid w:val="00A33383"/>
  </w:style>
  <w:style w:type="paragraph" w:styleId="HTMLPreformatted">
    <w:name w:val="HTML Preformatted"/>
    <w:basedOn w:val="Normal"/>
    <w:link w:val="HTMLPreformattedChar"/>
    <w:uiPriority w:val="99"/>
    <w:semiHidden/>
    <w:unhideWhenUsed/>
    <w:rsid w:val="00A33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3338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33383"/>
    <w:rPr>
      <w:rFonts w:ascii="Courier New" w:eastAsia="Times New Roman" w:hAnsi="Courier New" w:cs="Courier New"/>
      <w:sz w:val="20"/>
      <w:szCs w:val="20"/>
    </w:rPr>
  </w:style>
  <w:style w:type="character" w:customStyle="1" w:styleId="ezoic-autoinsert-ad">
    <w:name w:val="ezoic-autoinsert-ad"/>
    <w:basedOn w:val="DefaultParagraphFont"/>
    <w:rsid w:val="00A33383"/>
  </w:style>
  <w:style w:type="character" w:customStyle="1" w:styleId="code">
    <w:name w:val="code"/>
    <w:basedOn w:val="DefaultParagraphFont"/>
    <w:rsid w:val="00A33383"/>
  </w:style>
  <w:style w:type="numbering" w:customStyle="1" w:styleId="NoList2">
    <w:name w:val="No List2"/>
    <w:next w:val="NoList"/>
    <w:uiPriority w:val="99"/>
    <w:semiHidden/>
    <w:unhideWhenUsed/>
    <w:rsid w:val="003869B6"/>
  </w:style>
  <w:style w:type="numbering" w:customStyle="1" w:styleId="NoList3">
    <w:name w:val="No List3"/>
    <w:next w:val="NoList"/>
    <w:uiPriority w:val="99"/>
    <w:semiHidden/>
    <w:unhideWhenUsed/>
    <w:rsid w:val="003869B6"/>
  </w:style>
  <w:style w:type="numbering" w:customStyle="1" w:styleId="NoList4">
    <w:name w:val="No List4"/>
    <w:next w:val="NoList"/>
    <w:uiPriority w:val="99"/>
    <w:semiHidden/>
    <w:unhideWhenUsed/>
    <w:rsid w:val="003869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898926">
      <w:bodyDiv w:val="1"/>
      <w:marLeft w:val="0"/>
      <w:marRight w:val="0"/>
      <w:marTop w:val="0"/>
      <w:marBottom w:val="0"/>
      <w:divBdr>
        <w:top w:val="none" w:sz="0" w:space="0" w:color="auto"/>
        <w:left w:val="none" w:sz="0" w:space="0" w:color="auto"/>
        <w:bottom w:val="none" w:sz="0" w:space="0" w:color="auto"/>
        <w:right w:val="none" w:sz="0" w:space="0" w:color="auto"/>
      </w:divBdr>
      <w:divsChild>
        <w:div w:id="1637369728">
          <w:marLeft w:val="0"/>
          <w:marRight w:val="0"/>
          <w:marTop w:val="0"/>
          <w:marBottom w:val="0"/>
          <w:divBdr>
            <w:top w:val="none" w:sz="0" w:space="0" w:color="auto"/>
            <w:left w:val="none" w:sz="0" w:space="0" w:color="auto"/>
            <w:bottom w:val="none" w:sz="0" w:space="0" w:color="auto"/>
            <w:right w:val="none" w:sz="0" w:space="0" w:color="auto"/>
          </w:divBdr>
        </w:div>
        <w:div w:id="633366346">
          <w:marLeft w:val="0"/>
          <w:marRight w:val="0"/>
          <w:marTop w:val="0"/>
          <w:marBottom w:val="0"/>
          <w:divBdr>
            <w:top w:val="none" w:sz="0" w:space="0" w:color="auto"/>
            <w:left w:val="none" w:sz="0" w:space="0" w:color="auto"/>
            <w:bottom w:val="none" w:sz="0" w:space="0" w:color="auto"/>
            <w:right w:val="none" w:sz="0" w:space="0" w:color="auto"/>
          </w:divBdr>
          <w:divsChild>
            <w:div w:id="693922388">
              <w:marLeft w:val="0"/>
              <w:marRight w:val="0"/>
              <w:marTop w:val="0"/>
              <w:marBottom w:val="0"/>
              <w:divBdr>
                <w:top w:val="dashed" w:sz="6" w:space="5" w:color="CCCCCC"/>
                <w:left w:val="dashed" w:sz="6" w:space="0" w:color="CCCCCC"/>
                <w:bottom w:val="dashed" w:sz="6" w:space="0" w:color="CCCCCC"/>
                <w:right w:val="dashed" w:sz="6" w:space="0" w:color="CCCCCC"/>
              </w:divBdr>
            </w:div>
            <w:div w:id="1425300982">
              <w:marLeft w:val="0"/>
              <w:marRight w:val="0"/>
              <w:marTop w:val="0"/>
              <w:marBottom w:val="240"/>
              <w:divBdr>
                <w:top w:val="single" w:sz="6" w:space="8" w:color="AAAAAA"/>
                <w:left w:val="single" w:sz="6" w:space="8" w:color="AAAAAA"/>
                <w:bottom w:val="single" w:sz="6" w:space="8" w:color="AAAAAA"/>
                <w:right w:val="single" w:sz="6" w:space="8" w:color="AAAAAA"/>
              </w:divBdr>
              <w:divsChild>
                <w:div w:id="832529958">
                  <w:marLeft w:val="0"/>
                  <w:marRight w:val="0"/>
                  <w:marTop w:val="0"/>
                  <w:marBottom w:val="0"/>
                  <w:divBdr>
                    <w:top w:val="none" w:sz="0" w:space="0" w:color="auto"/>
                    <w:left w:val="none" w:sz="0" w:space="0" w:color="auto"/>
                    <w:bottom w:val="none" w:sz="0" w:space="0" w:color="auto"/>
                    <w:right w:val="none" w:sz="0" w:space="0" w:color="auto"/>
                  </w:divBdr>
                </w:div>
              </w:divsChild>
            </w:div>
            <w:div w:id="943071035">
              <w:marLeft w:val="0"/>
              <w:marRight w:val="0"/>
              <w:marTop w:val="150"/>
              <w:marBottom w:val="150"/>
              <w:divBdr>
                <w:top w:val="none" w:sz="0" w:space="0" w:color="auto"/>
                <w:left w:val="none" w:sz="0" w:space="0" w:color="auto"/>
                <w:bottom w:val="none" w:sz="0" w:space="0" w:color="auto"/>
                <w:right w:val="none" w:sz="0" w:space="0" w:color="auto"/>
              </w:divBdr>
            </w:div>
            <w:div w:id="869218567">
              <w:marLeft w:val="0"/>
              <w:marRight w:val="0"/>
              <w:marTop w:val="0"/>
              <w:marBottom w:val="0"/>
              <w:divBdr>
                <w:top w:val="none" w:sz="0" w:space="0" w:color="auto"/>
                <w:left w:val="none" w:sz="0" w:space="0" w:color="auto"/>
                <w:bottom w:val="none" w:sz="0" w:space="0" w:color="auto"/>
                <w:right w:val="none" w:sz="0" w:space="0" w:color="auto"/>
              </w:divBdr>
              <w:divsChild>
                <w:div w:id="1298755920">
                  <w:marLeft w:val="0"/>
                  <w:marRight w:val="0"/>
                  <w:marTop w:val="0"/>
                  <w:marBottom w:val="0"/>
                  <w:divBdr>
                    <w:top w:val="none" w:sz="0" w:space="0" w:color="auto"/>
                    <w:left w:val="none" w:sz="0" w:space="0" w:color="auto"/>
                    <w:bottom w:val="none" w:sz="0" w:space="0" w:color="auto"/>
                    <w:right w:val="none" w:sz="0" w:space="0" w:color="auto"/>
                  </w:divBdr>
                  <w:divsChild>
                    <w:div w:id="1529640937">
                      <w:marLeft w:val="0"/>
                      <w:marRight w:val="0"/>
                      <w:marTop w:val="240"/>
                      <w:marBottom w:val="240"/>
                      <w:divBdr>
                        <w:top w:val="none" w:sz="0" w:space="0" w:color="auto"/>
                        <w:left w:val="none" w:sz="0" w:space="0" w:color="auto"/>
                        <w:bottom w:val="none" w:sz="0" w:space="0" w:color="auto"/>
                        <w:right w:val="none" w:sz="0" w:space="0" w:color="auto"/>
                      </w:divBdr>
                      <w:divsChild>
                        <w:div w:id="442966170">
                          <w:marLeft w:val="0"/>
                          <w:marRight w:val="240"/>
                          <w:marTop w:val="0"/>
                          <w:marBottom w:val="0"/>
                          <w:divBdr>
                            <w:top w:val="none" w:sz="0" w:space="0" w:color="auto"/>
                            <w:left w:val="none" w:sz="0" w:space="0" w:color="auto"/>
                            <w:bottom w:val="none" w:sz="0" w:space="0" w:color="auto"/>
                            <w:right w:val="single" w:sz="18" w:space="6" w:color="6CE26C"/>
                          </w:divBdr>
                        </w:div>
                        <w:div w:id="1124350297">
                          <w:marLeft w:val="0"/>
                          <w:marRight w:val="240"/>
                          <w:marTop w:val="0"/>
                          <w:marBottom w:val="0"/>
                          <w:divBdr>
                            <w:top w:val="none" w:sz="0" w:space="0" w:color="auto"/>
                            <w:left w:val="none" w:sz="0" w:space="0" w:color="auto"/>
                            <w:bottom w:val="none" w:sz="0" w:space="0" w:color="auto"/>
                            <w:right w:val="single" w:sz="18" w:space="6" w:color="6CE26C"/>
                          </w:divBdr>
                        </w:div>
                        <w:div w:id="838888877">
                          <w:marLeft w:val="0"/>
                          <w:marRight w:val="240"/>
                          <w:marTop w:val="0"/>
                          <w:marBottom w:val="0"/>
                          <w:divBdr>
                            <w:top w:val="none" w:sz="0" w:space="0" w:color="auto"/>
                            <w:left w:val="none" w:sz="0" w:space="0" w:color="auto"/>
                            <w:bottom w:val="none" w:sz="0" w:space="0" w:color="auto"/>
                            <w:right w:val="single" w:sz="18" w:space="6" w:color="6CE26C"/>
                          </w:divBdr>
                        </w:div>
                        <w:div w:id="905846444">
                          <w:marLeft w:val="0"/>
                          <w:marRight w:val="240"/>
                          <w:marTop w:val="0"/>
                          <w:marBottom w:val="0"/>
                          <w:divBdr>
                            <w:top w:val="none" w:sz="0" w:space="0" w:color="auto"/>
                            <w:left w:val="none" w:sz="0" w:space="0" w:color="auto"/>
                            <w:bottom w:val="none" w:sz="0" w:space="0" w:color="auto"/>
                            <w:right w:val="single" w:sz="18" w:space="6" w:color="6CE26C"/>
                          </w:divBdr>
                        </w:div>
                        <w:div w:id="941835035">
                          <w:marLeft w:val="0"/>
                          <w:marRight w:val="240"/>
                          <w:marTop w:val="0"/>
                          <w:marBottom w:val="0"/>
                          <w:divBdr>
                            <w:top w:val="none" w:sz="0" w:space="0" w:color="auto"/>
                            <w:left w:val="none" w:sz="0" w:space="0" w:color="auto"/>
                            <w:bottom w:val="none" w:sz="0" w:space="0" w:color="auto"/>
                            <w:right w:val="single" w:sz="18" w:space="6" w:color="6CE26C"/>
                          </w:divBdr>
                        </w:div>
                        <w:div w:id="2002927026">
                          <w:marLeft w:val="0"/>
                          <w:marRight w:val="240"/>
                          <w:marTop w:val="0"/>
                          <w:marBottom w:val="0"/>
                          <w:divBdr>
                            <w:top w:val="none" w:sz="0" w:space="0" w:color="auto"/>
                            <w:left w:val="none" w:sz="0" w:space="0" w:color="auto"/>
                            <w:bottom w:val="none" w:sz="0" w:space="0" w:color="auto"/>
                            <w:right w:val="single" w:sz="18" w:space="6" w:color="6CE26C"/>
                          </w:divBdr>
                        </w:div>
                        <w:div w:id="1676495183">
                          <w:marLeft w:val="0"/>
                          <w:marRight w:val="240"/>
                          <w:marTop w:val="0"/>
                          <w:marBottom w:val="0"/>
                          <w:divBdr>
                            <w:top w:val="none" w:sz="0" w:space="0" w:color="auto"/>
                            <w:left w:val="none" w:sz="0" w:space="0" w:color="auto"/>
                            <w:bottom w:val="none" w:sz="0" w:space="0" w:color="auto"/>
                            <w:right w:val="single" w:sz="18" w:space="6" w:color="6CE26C"/>
                          </w:divBdr>
                        </w:div>
                        <w:div w:id="1811970066">
                          <w:marLeft w:val="0"/>
                          <w:marRight w:val="240"/>
                          <w:marTop w:val="0"/>
                          <w:marBottom w:val="0"/>
                          <w:divBdr>
                            <w:top w:val="none" w:sz="0" w:space="0" w:color="auto"/>
                            <w:left w:val="none" w:sz="0" w:space="0" w:color="auto"/>
                            <w:bottom w:val="none" w:sz="0" w:space="0" w:color="auto"/>
                            <w:right w:val="single" w:sz="18" w:space="6" w:color="6CE26C"/>
                          </w:divBdr>
                        </w:div>
                        <w:div w:id="190795253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831482379">
              <w:marLeft w:val="0"/>
              <w:marRight w:val="0"/>
              <w:marTop w:val="0"/>
              <w:marBottom w:val="0"/>
              <w:divBdr>
                <w:top w:val="none" w:sz="0" w:space="0" w:color="auto"/>
                <w:left w:val="none" w:sz="0" w:space="0" w:color="auto"/>
                <w:bottom w:val="none" w:sz="0" w:space="0" w:color="auto"/>
                <w:right w:val="none" w:sz="0" w:space="0" w:color="auto"/>
              </w:divBdr>
              <w:divsChild>
                <w:div w:id="968167526">
                  <w:marLeft w:val="0"/>
                  <w:marRight w:val="0"/>
                  <w:marTop w:val="0"/>
                  <w:marBottom w:val="0"/>
                  <w:divBdr>
                    <w:top w:val="none" w:sz="0" w:space="0" w:color="auto"/>
                    <w:left w:val="none" w:sz="0" w:space="0" w:color="auto"/>
                    <w:bottom w:val="none" w:sz="0" w:space="0" w:color="auto"/>
                    <w:right w:val="none" w:sz="0" w:space="0" w:color="auto"/>
                  </w:divBdr>
                  <w:divsChild>
                    <w:div w:id="940145494">
                      <w:marLeft w:val="0"/>
                      <w:marRight w:val="0"/>
                      <w:marTop w:val="240"/>
                      <w:marBottom w:val="240"/>
                      <w:divBdr>
                        <w:top w:val="none" w:sz="0" w:space="0" w:color="auto"/>
                        <w:left w:val="none" w:sz="0" w:space="0" w:color="auto"/>
                        <w:bottom w:val="none" w:sz="0" w:space="0" w:color="auto"/>
                        <w:right w:val="none" w:sz="0" w:space="0" w:color="auto"/>
                      </w:divBdr>
                      <w:divsChild>
                        <w:div w:id="1388840441">
                          <w:marLeft w:val="0"/>
                          <w:marRight w:val="240"/>
                          <w:marTop w:val="0"/>
                          <w:marBottom w:val="0"/>
                          <w:divBdr>
                            <w:top w:val="none" w:sz="0" w:space="0" w:color="auto"/>
                            <w:left w:val="none" w:sz="0" w:space="0" w:color="auto"/>
                            <w:bottom w:val="none" w:sz="0" w:space="0" w:color="auto"/>
                            <w:right w:val="single" w:sz="18" w:space="6" w:color="6CE26C"/>
                          </w:divBdr>
                        </w:div>
                        <w:div w:id="453057620">
                          <w:marLeft w:val="0"/>
                          <w:marRight w:val="240"/>
                          <w:marTop w:val="0"/>
                          <w:marBottom w:val="0"/>
                          <w:divBdr>
                            <w:top w:val="none" w:sz="0" w:space="0" w:color="auto"/>
                            <w:left w:val="none" w:sz="0" w:space="0" w:color="auto"/>
                            <w:bottom w:val="none" w:sz="0" w:space="0" w:color="auto"/>
                            <w:right w:val="single" w:sz="18" w:space="6" w:color="6CE26C"/>
                          </w:divBdr>
                        </w:div>
                        <w:div w:id="1128086788">
                          <w:marLeft w:val="0"/>
                          <w:marRight w:val="240"/>
                          <w:marTop w:val="0"/>
                          <w:marBottom w:val="0"/>
                          <w:divBdr>
                            <w:top w:val="none" w:sz="0" w:space="0" w:color="auto"/>
                            <w:left w:val="none" w:sz="0" w:space="0" w:color="auto"/>
                            <w:bottom w:val="none" w:sz="0" w:space="0" w:color="auto"/>
                            <w:right w:val="single" w:sz="18" w:space="6" w:color="6CE26C"/>
                          </w:divBdr>
                        </w:div>
                        <w:div w:id="1697658431">
                          <w:marLeft w:val="0"/>
                          <w:marRight w:val="240"/>
                          <w:marTop w:val="0"/>
                          <w:marBottom w:val="0"/>
                          <w:divBdr>
                            <w:top w:val="none" w:sz="0" w:space="0" w:color="auto"/>
                            <w:left w:val="none" w:sz="0" w:space="0" w:color="auto"/>
                            <w:bottom w:val="none" w:sz="0" w:space="0" w:color="auto"/>
                            <w:right w:val="single" w:sz="18" w:space="6" w:color="6CE26C"/>
                          </w:divBdr>
                        </w:div>
                        <w:div w:id="640159915">
                          <w:marLeft w:val="0"/>
                          <w:marRight w:val="240"/>
                          <w:marTop w:val="0"/>
                          <w:marBottom w:val="0"/>
                          <w:divBdr>
                            <w:top w:val="none" w:sz="0" w:space="0" w:color="auto"/>
                            <w:left w:val="none" w:sz="0" w:space="0" w:color="auto"/>
                            <w:bottom w:val="none" w:sz="0" w:space="0" w:color="auto"/>
                            <w:right w:val="single" w:sz="18" w:space="6" w:color="6CE26C"/>
                          </w:divBdr>
                        </w:div>
                        <w:div w:id="1789667538">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584560921">
              <w:marLeft w:val="0"/>
              <w:marRight w:val="0"/>
              <w:marTop w:val="0"/>
              <w:marBottom w:val="0"/>
              <w:divBdr>
                <w:top w:val="none" w:sz="0" w:space="0" w:color="auto"/>
                <w:left w:val="none" w:sz="0" w:space="0" w:color="auto"/>
                <w:bottom w:val="none" w:sz="0" w:space="0" w:color="auto"/>
                <w:right w:val="none" w:sz="0" w:space="0" w:color="auto"/>
              </w:divBdr>
              <w:divsChild>
                <w:div w:id="1569221322">
                  <w:marLeft w:val="0"/>
                  <w:marRight w:val="0"/>
                  <w:marTop w:val="0"/>
                  <w:marBottom w:val="0"/>
                  <w:divBdr>
                    <w:top w:val="none" w:sz="0" w:space="0" w:color="auto"/>
                    <w:left w:val="none" w:sz="0" w:space="0" w:color="auto"/>
                    <w:bottom w:val="none" w:sz="0" w:space="0" w:color="auto"/>
                    <w:right w:val="none" w:sz="0" w:space="0" w:color="auto"/>
                  </w:divBdr>
                  <w:divsChild>
                    <w:div w:id="126167762">
                      <w:marLeft w:val="0"/>
                      <w:marRight w:val="0"/>
                      <w:marTop w:val="240"/>
                      <w:marBottom w:val="240"/>
                      <w:divBdr>
                        <w:top w:val="none" w:sz="0" w:space="0" w:color="auto"/>
                        <w:left w:val="none" w:sz="0" w:space="0" w:color="auto"/>
                        <w:bottom w:val="none" w:sz="0" w:space="0" w:color="auto"/>
                        <w:right w:val="none" w:sz="0" w:space="0" w:color="auto"/>
                      </w:divBdr>
                      <w:divsChild>
                        <w:div w:id="1243879987">
                          <w:marLeft w:val="0"/>
                          <w:marRight w:val="240"/>
                          <w:marTop w:val="0"/>
                          <w:marBottom w:val="0"/>
                          <w:divBdr>
                            <w:top w:val="none" w:sz="0" w:space="0" w:color="auto"/>
                            <w:left w:val="none" w:sz="0" w:space="0" w:color="auto"/>
                            <w:bottom w:val="none" w:sz="0" w:space="0" w:color="auto"/>
                            <w:right w:val="single" w:sz="18" w:space="6" w:color="6CE26C"/>
                          </w:divBdr>
                        </w:div>
                        <w:div w:id="547181296">
                          <w:marLeft w:val="0"/>
                          <w:marRight w:val="240"/>
                          <w:marTop w:val="0"/>
                          <w:marBottom w:val="0"/>
                          <w:divBdr>
                            <w:top w:val="none" w:sz="0" w:space="0" w:color="auto"/>
                            <w:left w:val="none" w:sz="0" w:space="0" w:color="auto"/>
                            <w:bottom w:val="none" w:sz="0" w:space="0" w:color="auto"/>
                            <w:right w:val="single" w:sz="18" w:space="6" w:color="6CE26C"/>
                          </w:divBdr>
                        </w:div>
                        <w:div w:id="185461215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11796440">
              <w:marLeft w:val="0"/>
              <w:marRight w:val="0"/>
              <w:marTop w:val="0"/>
              <w:marBottom w:val="0"/>
              <w:divBdr>
                <w:top w:val="none" w:sz="0" w:space="0" w:color="auto"/>
                <w:left w:val="none" w:sz="0" w:space="0" w:color="auto"/>
                <w:bottom w:val="none" w:sz="0" w:space="0" w:color="auto"/>
                <w:right w:val="none" w:sz="0" w:space="0" w:color="auto"/>
              </w:divBdr>
              <w:divsChild>
                <w:div w:id="17892847">
                  <w:marLeft w:val="0"/>
                  <w:marRight w:val="0"/>
                  <w:marTop w:val="0"/>
                  <w:marBottom w:val="0"/>
                  <w:divBdr>
                    <w:top w:val="none" w:sz="0" w:space="0" w:color="auto"/>
                    <w:left w:val="none" w:sz="0" w:space="0" w:color="auto"/>
                    <w:bottom w:val="none" w:sz="0" w:space="0" w:color="auto"/>
                    <w:right w:val="none" w:sz="0" w:space="0" w:color="auto"/>
                  </w:divBdr>
                  <w:divsChild>
                    <w:div w:id="1914241311">
                      <w:marLeft w:val="0"/>
                      <w:marRight w:val="0"/>
                      <w:marTop w:val="240"/>
                      <w:marBottom w:val="240"/>
                      <w:divBdr>
                        <w:top w:val="none" w:sz="0" w:space="0" w:color="auto"/>
                        <w:left w:val="none" w:sz="0" w:space="0" w:color="auto"/>
                        <w:bottom w:val="none" w:sz="0" w:space="0" w:color="auto"/>
                        <w:right w:val="none" w:sz="0" w:space="0" w:color="auto"/>
                      </w:divBdr>
                      <w:divsChild>
                        <w:div w:id="366565907">
                          <w:marLeft w:val="0"/>
                          <w:marRight w:val="240"/>
                          <w:marTop w:val="0"/>
                          <w:marBottom w:val="0"/>
                          <w:divBdr>
                            <w:top w:val="none" w:sz="0" w:space="0" w:color="auto"/>
                            <w:left w:val="none" w:sz="0" w:space="0" w:color="auto"/>
                            <w:bottom w:val="none" w:sz="0" w:space="0" w:color="auto"/>
                            <w:right w:val="single" w:sz="18" w:space="6" w:color="6CE26C"/>
                          </w:divBdr>
                        </w:div>
                        <w:div w:id="630482766">
                          <w:marLeft w:val="0"/>
                          <w:marRight w:val="240"/>
                          <w:marTop w:val="0"/>
                          <w:marBottom w:val="0"/>
                          <w:divBdr>
                            <w:top w:val="none" w:sz="0" w:space="0" w:color="auto"/>
                            <w:left w:val="none" w:sz="0" w:space="0" w:color="auto"/>
                            <w:bottom w:val="none" w:sz="0" w:space="0" w:color="auto"/>
                            <w:right w:val="single" w:sz="18" w:space="6" w:color="6CE26C"/>
                          </w:divBdr>
                        </w:div>
                        <w:div w:id="1161387096">
                          <w:marLeft w:val="0"/>
                          <w:marRight w:val="240"/>
                          <w:marTop w:val="0"/>
                          <w:marBottom w:val="0"/>
                          <w:divBdr>
                            <w:top w:val="none" w:sz="0" w:space="0" w:color="auto"/>
                            <w:left w:val="none" w:sz="0" w:space="0" w:color="auto"/>
                            <w:bottom w:val="none" w:sz="0" w:space="0" w:color="auto"/>
                            <w:right w:val="single" w:sz="18" w:space="6" w:color="6CE26C"/>
                          </w:divBdr>
                        </w:div>
                        <w:div w:id="122329630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39916140">
              <w:marLeft w:val="0"/>
              <w:marRight w:val="0"/>
              <w:marTop w:val="150"/>
              <w:marBottom w:val="150"/>
              <w:divBdr>
                <w:top w:val="none" w:sz="0" w:space="0" w:color="auto"/>
                <w:left w:val="single" w:sz="24" w:space="8" w:color="4494CD"/>
                <w:bottom w:val="none" w:sz="0" w:space="0" w:color="auto"/>
                <w:right w:val="none" w:sz="0" w:space="0" w:color="auto"/>
              </w:divBdr>
            </w:div>
            <w:div w:id="1200704466">
              <w:marLeft w:val="0"/>
              <w:marRight w:val="0"/>
              <w:marTop w:val="0"/>
              <w:marBottom w:val="0"/>
              <w:divBdr>
                <w:top w:val="none" w:sz="0" w:space="0" w:color="auto"/>
                <w:left w:val="none" w:sz="0" w:space="0" w:color="auto"/>
                <w:bottom w:val="none" w:sz="0" w:space="0" w:color="auto"/>
                <w:right w:val="none" w:sz="0" w:space="0" w:color="auto"/>
              </w:divBdr>
              <w:divsChild>
                <w:div w:id="1211068629">
                  <w:marLeft w:val="0"/>
                  <w:marRight w:val="0"/>
                  <w:marTop w:val="0"/>
                  <w:marBottom w:val="0"/>
                  <w:divBdr>
                    <w:top w:val="none" w:sz="0" w:space="0" w:color="auto"/>
                    <w:left w:val="none" w:sz="0" w:space="0" w:color="auto"/>
                    <w:bottom w:val="none" w:sz="0" w:space="0" w:color="auto"/>
                    <w:right w:val="none" w:sz="0" w:space="0" w:color="auto"/>
                  </w:divBdr>
                  <w:divsChild>
                    <w:div w:id="590239111">
                      <w:marLeft w:val="0"/>
                      <w:marRight w:val="0"/>
                      <w:marTop w:val="240"/>
                      <w:marBottom w:val="240"/>
                      <w:divBdr>
                        <w:top w:val="none" w:sz="0" w:space="0" w:color="auto"/>
                        <w:left w:val="none" w:sz="0" w:space="0" w:color="auto"/>
                        <w:bottom w:val="none" w:sz="0" w:space="0" w:color="auto"/>
                        <w:right w:val="none" w:sz="0" w:space="0" w:color="auto"/>
                      </w:divBdr>
                      <w:divsChild>
                        <w:div w:id="431903652">
                          <w:marLeft w:val="0"/>
                          <w:marRight w:val="240"/>
                          <w:marTop w:val="0"/>
                          <w:marBottom w:val="0"/>
                          <w:divBdr>
                            <w:top w:val="none" w:sz="0" w:space="0" w:color="auto"/>
                            <w:left w:val="none" w:sz="0" w:space="0" w:color="auto"/>
                            <w:bottom w:val="none" w:sz="0" w:space="0" w:color="auto"/>
                            <w:right w:val="single" w:sz="18" w:space="6" w:color="6CE26C"/>
                          </w:divBdr>
                        </w:div>
                        <w:div w:id="1539001953">
                          <w:marLeft w:val="0"/>
                          <w:marRight w:val="240"/>
                          <w:marTop w:val="0"/>
                          <w:marBottom w:val="0"/>
                          <w:divBdr>
                            <w:top w:val="none" w:sz="0" w:space="0" w:color="auto"/>
                            <w:left w:val="none" w:sz="0" w:space="0" w:color="auto"/>
                            <w:bottom w:val="none" w:sz="0" w:space="0" w:color="auto"/>
                            <w:right w:val="single" w:sz="18" w:space="6" w:color="6CE26C"/>
                          </w:divBdr>
                        </w:div>
                        <w:div w:id="2045665841">
                          <w:marLeft w:val="0"/>
                          <w:marRight w:val="240"/>
                          <w:marTop w:val="0"/>
                          <w:marBottom w:val="0"/>
                          <w:divBdr>
                            <w:top w:val="none" w:sz="0" w:space="0" w:color="auto"/>
                            <w:left w:val="none" w:sz="0" w:space="0" w:color="auto"/>
                            <w:bottom w:val="none" w:sz="0" w:space="0" w:color="auto"/>
                            <w:right w:val="single" w:sz="18" w:space="6" w:color="6CE26C"/>
                          </w:divBdr>
                        </w:div>
                        <w:div w:id="292296896">
                          <w:marLeft w:val="0"/>
                          <w:marRight w:val="240"/>
                          <w:marTop w:val="0"/>
                          <w:marBottom w:val="0"/>
                          <w:divBdr>
                            <w:top w:val="none" w:sz="0" w:space="0" w:color="auto"/>
                            <w:left w:val="none" w:sz="0" w:space="0" w:color="auto"/>
                            <w:bottom w:val="none" w:sz="0" w:space="0" w:color="auto"/>
                            <w:right w:val="single" w:sz="18" w:space="6" w:color="6CE26C"/>
                          </w:divBdr>
                        </w:div>
                        <w:div w:id="218395617">
                          <w:marLeft w:val="0"/>
                          <w:marRight w:val="240"/>
                          <w:marTop w:val="0"/>
                          <w:marBottom w:val="0"/>
                          <w:divBdr>
                            <w:top w:val="none" w:sz="0" w:space="0" w:color="auto"/>
                            <w:left w:val="none" w:sz="0" w:space="0" w:color="auto"/>
                            <w:bottom w:val="none" w:sz="0" w:space="0" w:color="auto"/>
                            <w:right w:val="single" w:sz="18" w:space="6" w:color="6CE26C"/>
                          </w:divBdr>
                        </w:div>
                        <w:div w:id="692608026">
                          <w:marLeft w:val="0"/>
                          <w:marRight w:val="240"/>
                          <w:marTop w:val="0"/>
                          <w:marBottom w:val="0"/>
                          <w:divBdr>
                            <w:top w:val="none" w:sz="0" w:space="0" w:color="auto"/>
                            <w:left w:val="none" w:sz="0" w:space="0" w:color="auto"/>
                            <w:bottom w:val="none" w:sz="0" w:space="0" w:color="auto"/>
                            <w:right w:val="single" w:sz="18" w:space="6" w:color="6CE26C"/>
                          </w:divBdr>
                        </w:div>
                        <w:div w:id="182701773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094009534">
              <w:marLeft w:val="0"/>
              <w:marRight w:val="0"/>
              <w:marTop w:val="0"/>
              <w:marBottom w:val="0"/>
              <w:divBdr>
                <w:top w:val="none" w:sz="0" w:space="0" w:color="auto"/>
                <w:left w:val="none" w:sz="0" w:space="0" w:color="auto"/>
                <w:bottom w:val="none" w:sz="0" w:space="0" w:color="auto"/>
                <w:right w:val="none" w:sz="0" w:space="0" w:color="auto"/>
              </w:divBdr>
              <w:divsChild>
                <w:div w:id="1651866192">
                  <w:marLeft w:val="0"/>
                  <w:marRight w:val="0"/>
                  <w:marTop w:val="0"/>
                  <w:marBottom w:val="0"/>
                  <w:divBdr>
                    <w:top w:val="none" w:sz="0" w:space="0" w:color="auto"/>
                    <w:left w:val="none" w:sz="0" w:space="0" w:color="auto"/>
                    <w:bottom w:val="none" w:sz="0" w:space="0" w:color="auto"/>
                    <w:right w:val="none" w:sz="0" w:space="0" w:color="auto"/>
                  </w:divBdr>
                  <w:divsChild>
                    <w:div w:id="85083297">
                      <w:marLeft w:val="0"/>
                      <w:marRight w:val="0"/>
                      <w:marTop w:val="240"/>
                      <w:marBottom w:val="240"/>
                      <w:divBdr>
                        <w:top w:val="none" w:sz="0" w:space="0" w:color="auto"/>
                        <w:left w:val="none" w:sz="0" w:space="0" w:color="auto"/>
                        <w:bottom w:val="none" w:sz="0" w:space="0" w:color="auto"/>
                        <w:right w:val="none" w:sz="0" w:space="0" w:color="auto"/>
                      </w:divBdr>
                      <w:divsChild>
                        <w:div w:id="1450658543">
                          <w:marLeft w:val="0"/>
                          <w:marRight w:val="240"/>
                          <w:marTop w:val="0"/>
                          <w:marBottom w:val="0"/>
                          <w:divBdr>
                            <w:top w:val="none" w:sz="0" w:space="0" w:color="auto"/>
                            <w:left w:val="none" w:sz="0" w:space="0" w:color="auto"/>
                            <w:bottom w:val="none" w:sz="0" w:space="0" w:color="auto"/>
                            <w:right w:val="single" w:sz="18" w:space="6" w:color="6CE26C"/>
                          </w:divBdr>
                        </w:div>
                        <w:div w:id="1176308056">
                          <w:marLeft w:val="0"/>
                          <w:marRight w:val="240"/>
                          <w:marTop w:val="0"/>
                          <w:marBottom w:val="0"/>
                          <w:divBdr>
                            <w:top w:val="none" w:sz="0" w:space="0" w:color="auto"/>
                            <w:left w:val="none" w:sz="0" w:space="0" w:color="auto"/>
                            <w:bottom w:val="none" w:sz="0" w:space="0" w:color="auto"/>
                            <w:right w:val="single" w:sz="18" w:space="6" w:color="6CE26C"/>
                          </w:divBdr>
                        </w:div>
                        <w:div w:id="1934706586">
                          <w:marLeft w:val="0"/>
                          <w:marRight w:val="240"/>
                          <w:marTop w:val="0"/>
                          <w:marBottom w:val="0"/>
                          <w:divBdr>
                            <w:top w:val="none" w:sz="0" w:space="0" w:color="auto"/>
                            <w:left w:val="none" w:sz="0" w:space="0" w:color="auto"/>
                            <w:bottom w:val="none" w:sz="0" w:space="0" w:color="auto"/>
                            <w:right w:val="single" w:sz="18" w:space="6" w:color="6CE26C"/>
                          </w:divBdr>
                        </w:div>
                        <w:div w:id="196722617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64763460">
              <w:marLeft w:val="0"/>
              <w:marRight w:val="0"/>
              <w:marTop w:val="0"/>
              <w:marBottom w:val="0"/>
              <w:divBdr>
                <w:top w:val="none" w:sz="0" w:space="0" w:color="auto"/>
                <w:left w:val="none" w:sz="0" w:space="0" w:color="auto"/>
                <w:bottom w:val="none" w:sz="0" w:space="0" w:color="auto"/>
                <w:right w:val="none" w:sz="0" w:space="0" w:color="auto"/>
              </w:divBdr>
              <w:divsChild>
                <w:div w:id="906918572">
                  <w:marLeft w:val="0"/>
                  <w:marRight w:val="0"/>
                  <w:marTop w:val="0"/>
                  <w:marBottom w:val="0"/>
                  <w:divBdr>
                    <w:top w:val="none" w:sz="0" w:space="0" w:color="auto"/>
                    <w:left w:val="none" w:sz="0" w:space="0" w:color="auto"/>
                    <w:bottom w:val="none" w:sz="0" w:space="0" w:color="auto"/>
                    <w:right w:val="none" w:sz="0" w:space="0" w:color="auto"/>
                  </w:divBdr>
                  <w:divsChild>
                    <w:div w:id="1770925764">
                      <w:marLeft w:val="0"/>
                      <w:marRight w:val="0"/>
                      <w:marTop w:val="240"/>
                      <w:marBottom w:val="240"/>
                      <w:divBdr>
                        <w:top w:val="none" w:sz="0" w:space="0" w:color="auto"/>
                        <w:left w:val="none" w:sz="0" w:space="0" w:color="auto"/>
                        <w:bottom w:val="none" w:sz="0" w:space="0" w:color="auto"/>
                        <w:right w:val="none" w:sz="0" w:space="0" w:color="auto"/>
                      </w:divBdr>
                      <w:divsChild>
                        <w:div w:id="1660380552">
                          <w:marLeft w:val="0"/>
                          <w:marRight w:val="240"/>
                          <w:marTop w:val="0"/>
                          <w:marBottom w:val="0"/>
                          <w:divBdr>
                            <w:top w:val="none" w:sz="0" w:space="0" w:color="auto"/>
                            <w:left w:val="none" w:sz="0" w:space="0" w:color="auto"/>
                            <w:bottom w:val="none" w:sz="0" w:space="0" w:color="auto"/>
                            <w:right w:val="single" w:sz="18" w:space="6" w:color="6CE26C"/>
                          </w:divBdr>
                        </w:div>
                        <w:div w:id="788208383">
                          <w:marLeft w:val="0"/>
                          <w:marRight w:val="240"/>
                          <w:marTop w:val="0"/>
                          <w:marBottom w:val="0"/>
                          <w:divBdr>
                            <w:top w:val="none" w:sz="0" w:space="0" w:color="auto"/>
                            <w:left w:val="none" w:sz="0" w:space="0" w:color="auto"/>
                            <w:bottom w:val="none" w:sz="0" w:space="0" w:color="auto"/>
                            <w:right w:val="single" w:sz="18" w:space="6" w:color="6CE26C"/>
                          </w:divBdr>
                        </w:div>
                        <w:div w:id="1271207681">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157921573">
              <w:marLeft w:val="0"/>
              <w:marRight w:val="0"/>
              <w:marTop w:val="0"/>
              <w:marBottom w:val="0"/>
              <w:divBdr>
                <w:top w:val="none" w:sz="0" w:space="0" w:color="auto"/>
                <w:left w:val="none" w:sz="0" w:space="0" w:color="auto"/>
                <w:bottom w:val="none" w:sz="0" w:space="0" w:color="auto"/>
                <w:right w:val="none" w:sz="0" w:space="0" w:color="auto"/>
              </w:divBdr>
              <w:divsChild>
                <w:div w:id="569734137">
                  <w:marLeft w:val="0"/>
                  <w:marRight w:val="0"/>
                  <w:marTop w:val="0"/>
                  <w:marBottom w:val="0"/>
                  <w:divBdr>
                    <w:top w:val="none" w:sz="0" w:space="0" w:color="auto"/>
                    <w:left w:val="none" w:sz="0" w:space="0" w:color="auto"/>
                    <w:bottom w:val="none" w:sz="0" w:space="0" w:color="auto"/>
                    <w:right w:val="none" w:sz="0" w:space="0" w:color="auto"/>
                  </w:divBdr>
                </w:div>
              </w:divsChild>
            </w:div>
            <w:div w:id="2519270">
              <w:marLeft w:val="0"/>
              <w:marRight w:val="0"/>
              <w:marTop w:val="0"/>
              <w:marBottom w:val="0"/>
              <w:divBdr>
                <w:top w:val="none" w:sz="0" w:space="0" w:color="auto"/>
                <w:left w:val="none" w:sz="0" w:space="0" w:color="auto"/>
                <w:bottom w:val="none" w:sz="0" w:space="0" w:color="auto"/>
                <w:right w:val="none" w:sz="0" w:space="0" w:color="auto"/>
              </w:divBdr>
              <w:divsChild>
                <w:div w:id="296836703">
                  <w:marLeft w:val="0"/>
                  <w:marRight w:val="0"/>
                  <w:marTop w:val="0"/>
                  <w:marBottom w:val="0"/>
                  <w:divBdr>
                    <w:top w:val="none" w:sz="0" w:space="0" w:color="auto"/>
                    <w:left w:val="none" w:sz="0" w:space="0" w:color="auto"/>
                    <w:bottom w:val="none" w:sz="0" w:space="0" w:color="auto"/>
                    <w:right w:val="none" w:sz="0" w:space="0" w:color="auto"/>
                  </w:divBdr>
                  <w:divsChild>
                    <w:div w:id="338388502">
                      <w:marLeft w:val="0"/>
                      <w:marRight w:val="0"/>
                      <w:marTop w:val="240"/>
                      <w:marBottom w:val="240"/>
                      <w:divBdr>
                        <w:top w:val="none" w:sz="0" w:space="0" w:color="auto"/>
                        <w:left w:val="none" w:sz="0" w:space="0" w:color="auto"/>
                        <w:bottom w:val="none" w:sz="0" w:space="0" w:color="auto"/>
                        <w:right w:val="none" w:sz="0" w:space="0" w:color="auto"/>
                      </w:divBdr>
                      <w:divsChild>
                        <w:div w:id="1387756794">
                          <w:marLeft w:val="0"/>
                          <w:marRight w:val="240"/>
                          <w:marTop w:val="0"/>
                          <w:marBottom w:val="0"/>
                          <w:divBdr>
                            <w:top w:val="none" w:sz="0" w:space="0" w:color="auto"/>
                            <w:left w:val="none" w:sz="0" w:space="0" w:color="auto"/>
                            <w:bottom w:val="none" w:sz="0" w:space="0" w:color="auto"/>
                            <w:right w:val="single" w:sz="18" w:space="6" w:color="6CE26C"/>
                          </w:divBdr>
                        </w:div>
                        <w:div w:id="577137102">
                          <w:marLeft w:val="0"/>
                          <w:marRight w:val="240"/>
                          <w:marTop w:val="0"/>
                          <w:marBottom w:val="0"/>
                          <w:divBdr>
                            <w:top w:val="none" w:sz="0" w:space="0" w:color="auto"/>
                            <w:left w:val="none" w:sz="0" w:space="0" w:color="auto"/>
                            <w:bottom w:val="none" w:sz="0" w:space="0" w:color="auto"/>
                            <w:right w:val="single" w:sz="18" w:space="6" w:color="6CE26C"/>
                          </w:divBdr>
                        </w:div>
                        <w:div w:id="578175078">
                          <w:marLeft w:val="0"/>
                          <w:marRight w:val="240"/>
                          <w:marTop w:val="0"/>
                          <w:marBottom w:val="0"/>
                          <w:divBdr>
                            <w:top w:val="none" w:sz="0" w:space="0" w:color="auto"/>
                            <w:left w:val="none" w:sz="0" w:space="0" w:color="auto"/>
                            <w:bottom w:val="none" w:sz="0" w:space="0" w:color="auto"/>
                            <w:right w:val="single" w:sz="18" w:space="6" w:color="6CE26C"/>
                          </w:divBdr>
                        </w:div>
                        <w:div w:id="393894193">
                          <w:marLeft w:val="0"/>
                          <w:marRight w:val="240"/>
                          <w:marTop w:val="0"/>
                          <w:marBottom w:val="0"/>
                          <w:divBdr>
                            <w:top w:val="none" w:sz="0" w:space="0" w:color="auto"/>
                            <w:left w:val="none" w:sz="0" w:space="0" w:color="auto"/>
                            <w:bottom w:val="none" w:sz="0" w:space="0" w:color="auto"/>
                            <w:right w:val="single" w:sz="18" w:space="6" w:color="6CE26C"/>
                          </w:divBdr>
                        </w:div>
                        <w:div w:id="1156602809">
                          <w:marLeft w:val="0"/>
                          <w:marRight w:val="240"/>
                          <w:marTop w:val="0"/>
                          <w:marBottom w:val="0"/>
                          <w:divBdr>
                            <w:top w:val="none" w:sz="0" w:space="0" w:color="auto"/>
                            <w:left w:val="none" w:sz="0" w:space="0" w:color="auto"/>
                            <w:bottom w:val="none" w:sz="0" w:space="0" w:color="auto"/>
                            <w:right w:val="single" w:sz="18" w:space="6" w:color="6CE26C"/>
                          </w:divBdr>
                        </w:div>
                        <w:div w:id="1899317677">
                          <w:marLeft w:val="0"/>
                          <w:marRight w:val="240"/>
                          <w:marTop w:val="0"/>
                          <w:marBottom w:val="0"/>
                          <w:divBdr>
                            <w:top w:val="none" w:sz="0" w:space="0" w:color="auto"/>
                            <w:left w:val="none" w:sz="0" w:space="0" w:color="auto"/>
                            <w:bottom w:val="none" w:sz="0" w:space="0" w:color="auto"/>
                            <w:right w:val="single" w:sz="18" w:space="6" w:color="6CE26C"/>
                          </w:divBdr>
                        </w:div>
                        <w:div w:id="7629615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796173251">
              <w:marLeft w:val="0"/>
              <w:marRight w:val="0"/>
              <w:marTop w:val="0"/>
              <w:marBottom w:val="0"/>
              <w:divBdr>
                <w:top w:val="none" w:sz="0" w:space="0" w:color="auto"/>
                <w:left w:val="none" w:sz="0" w:space="0" w:color="auto"/>
                <w:bottom w:val="none" w:sz="0" w:space="0" w:color="auto"/>
                <w:right w:val="none" w:sz="0" w:space="0" w:color="auto"/>
              </w:divBdr>
              <w:divsChild>
                <w:div w:id="606498770">
                  <w:marLeft w:val="0"/>
                  <w:marRight w:val="0"/>
                  <w:marTop w:val="0"/>
                  <w:marBottom w:val="0"/>
                  <w:divBdr>
                    <w:top w:val="none" w:sz="0" w:space="0" w:color="auto"/>
                    <w:left w:val="none" w:sz="0" w:space="0" w:color="auto"/>
                    <w:bottom w:val="none" w:sz="0" w:space="0" w:color="auto"/>
                    <w:right w:val="none" w:sz="0" w:space="0" w:color="auto"/>
                  </w:divBdr>
                  <w:divsChild>
                    <w:div w:id="1192114064">
                      <w:marLeft w:val="0"/>
                      <w:marRight w:val="0"/>
                      <w:marTop w:val="240"/>
                      <w:marBottom w:val="240"/>
                      <w:divBdr>
                        <w:top w:val="none" w:sz="0" w:space="0" w:color="auto"/>
                        <w:left w:val="none" w:sz="0" w:space="0" w:color="auto"/>
                        <w:bottom w:val="none" w:sz="0" w:space="0" w:color="auto"/>
                        <w:right w:val="none" w:sz="0" w:space="0" w:color="auto"/>
                      </w:divBdr>
                      <w:divsChild>
                        <w:div w:id="770315878">
                          <w:marLeft w:val="0"/>
                          <w:marRight w:val="240"/>
                          <w:marTop w:val="0"/>
                          <w:marBottom w:val="0"/>
                          <w:divBdr>
                            <w:top w:val="none" w:sz="0" w:space="0" w:color="auto"/>
                            <w:left w:val="none" w:sz="0" w:space="0" w:color="auto"/>
                            <w:bottom w:val="none" w:sz="0" w:space="0" w:color="auto"/>
                            <w:right w:val="single" w:sz="18" w:space="6" w:color="6CE26C"/>
                          </w:divBdr>
                        </w:div>
                        <w:div w:id="1753965284">
                          <w:marLeft w:val="0"/>
                          <w:marRight w:val="240"/>
                          <w:marTop w:val="0"/>
                          <w:marBottom w:val="0"/>
                          <w:divBdr>
                            <w:top w:val="none" w:sz="0" w:space="0" w:color="auto"/>
                            <w:left w:val="none" w:sz="0" w:space="0" w:color="auto"/>
                            <w:bottom w:val="none" w:sz="0" w:space="0" w:color="auto"/>
                            <w:right w:val="single" w:sz="18" w:space="6" w:color="6CE26C"/>
                          </w:divBdr>
                        </w:div>
                        <w:div w:id="1832140046">
                          <w:marLeft w:val="0"/>
                          <w:marRight w:val="240"/>
                          <w:marTop w:val="0"/>
                          <w:marBottom w:val="0"/>
                          <w:divBdr>
                            <w:top w:val="none" w:sz="0" w:space="0" w:color="auto"/>
                            <w:left w:val="none" w:sz="0" w:space="0" w:color="auto"/>
                            <w:bottom w:val="none" w:sz="0" w:space="0" w:color="auto"/>
                            <w:right w:val="single" w:sz="18" w:space="6" w:color="6CE26C"/>
                          </w:divBdr>
                        </w:div>
                        <w:div w:id="1770614355">
                          <w:marLeft w:val="0"/>
                          <w:marRight w:val="240"/>
                          <w:marTop w:val="0"/>
                          <w:marBottom w:val="0"/>
                          <w:divBdr>
                            <w:top w:val="none" w:sz="0" w:space="0" w:color="auto"/>
                            <w:left w:val="none" w:sz="0" w:space="0" w:color="auto"/>
                            <w:bottom w:val="none" w:sz="0" w:space="0" w:color="auto"/>
                            <w:right w:val="single" w:sz="18" w:space="6" w:color="6CE26C"/>
                          </w:divBdr>
                        </w:div>
                        <w:div w:id="66150904">
                          <w:marLeft w:val="0"/>
                          <w:marRight w:val="240"/>
                          <w:marTop w:val="0"/>
                          <w:marBottom w:val="0"/>
                          <w:divBdr>
                            <w:top w:val="none" w:sz="0" w:space="0" w:color="auto"/>
                            <w:left w:val="none" w:sz="0" w:space="0" w:color="auto"/>
                            <w:bottom w:val="none" w:sz="0" w:space="0" w:color="auto"/>
                            <w:right w:val="single" w:sz="18" w:space="6" w:color="6CE26C"/>
                          </w:divBdr>
                        </w:div>
                        <w:div w:id="109399022">
                          <w:marLeft w:val="0"/>
                          <w:marRight w:val="240"/>
                          <w:marTop w:val="0"/>
                          <w:marBottom w:val="0"/>
                          <w:divBdr>
                            <w:top w:val="none" w:sz="0" w:space="0" w:color="auto"/>
                            <w:left w:val="none" w:sz="0" w:space="0" w:color="auto"/>
                            <w:bottom w:val="none" w:sz="0" w:space="0" w:color="auto"/>
                            <w:right w:val="single" w:sz="18" w:space="6" w:color="6CE26C"/>
                          </w:divBdr>
                        </w:div>
                        <w:div w:id="42218141">
                          <w:marLeft w:val="0"/>
                          <w:marRight w:val="240"/>
                          <w:marTop w:val="0"/>
                          <w:marBottom w:val="0"/>
                          <w:divBdr>
                            <w:top w:val="none" w:sz="0" w:space="0" w:color="auto"/>
                            <w:left w:val="none" w:sz="0" w:space="0" w:color="auto"/>
                            <w:bottom w:val="none" w:sz="0" w:space="0" w:color="auto"/>
                            <w:right w:val="single" w:sz="18" w:space="6" w:color="6CE26C"/>
                          </w:divBdr>
                        </w:div>
                        <w:div w:id="1115100180">
                          <w:marLeft w:val="0"/>
                          <w:marRight w:val="240"/>
                          <w:marTop w:val="0"/>
                          <w:marBottom w:val="0"/>
                          <w:divBdr>
                            <w:top w:val="none" w:sz="0" w:space="0" w:color="auto"/>
                            <w:left w:val="none" w:sz="0" w:space="0" w:color="auto"/>
                            <w:bottom w:val="none" w:sz="0" w:space="0" w:color="auto"/>
                            <w:right w:val="single" w:sz="18" w:space="6" w:color="6CE26C"/>
                          </w:divBdr>
                        </w:div>
                        <w:div w:id="1468861615">
                          <w:marLeft w:val="0"/>
                          <w:marRight w:val="240"/>
                          <w:marTop w:val="0"/>
                          <w:marBottom w:val="0"/>
                          <w:divBdr>
                            <w:top w:val="none" w:sz="0" w:space="0" w:color="auto"/>
                            <w:left w:val="none" w:sz="0" w:space="0" w:color="auto"/>
                            <w:bottom w:val="none" w:sz="0" w:space="0" w:color="auto"/>
                            <w:right w:val="single" w:sz="18" w:space="6" w:color="6CE26C"/>
                          </w:divBdr>
                        </w:div>
                        <w:div w:id="419254478">
                          <w:marLeft w:val="0"/>
                          <w:marRight w:val="240"/>
                          <w:marTop w:val="0"/>
                          <w:marBottom w:val="0"/>
                          <w:divBdr>
                            <w:top w:val="none" w:sz="0" w:space="0" w:color="auto"/>
                            <w:left w:val="none" w:sz="0" w:space="0" w:color="auto"/>
                            <w:bottom w:val="none" w:sz="0" w:space="0" w:color="auto"/>
                            <w:right w:val="single" w:sz="18" w:space="6" w:color="6CE26C"/>
                          </w:divBdr>
                        </w:div>
                        <w:div w:id="306009330">
                          <w:marLeft w:val="0"/>
                          <w:marRight w:val="240"/>
                          <w:marTop w:val="0"/>
                          <w:marBottom w:val="0"/>
                          <w:divBdr>
                            <w:top w:val="none" w:sz="0" w:space="0" w:color="auto"/>
                            <w:left w:val="none" w:sz="0" w:space="0" w:color="auto"/>
                            <w:bottom w:val="none" w:sz="0" w:space="0" w:color="auto"/>
                            <w:right w:val="single" w:sz="18" w:space="6" w:color="6CE26C"/>
                          </w:divBdr>
                        </w:div>
                        <w:div w:id="1761293093">
                          <w:marLeft w:val="0"/>
                          <w:marRight w:val="240"/>
                          <w:marTop w:val="0"/>
                          <w:marBottom w:val="0"/>
                          <w:divBdr>
                            <w:top w:val="none" w:sz="0" w:space="0" w:color="auto"/>
                            <w:left w:val="none" w:sz="0" w:space="0" w:color="auto"/>
                            <w:bottom w:val="none" w:sz="0" w:space="0" w:color="auto"/>
                            <w:right w:val="single" w:sz="18" w:space="6" w:color="6CE26C"/>
                          </w:divBdr>
                        </w:div>
                        <w:div w:id="949551335">
                          <w:marLeft w:val="0"/>
                          <w:marRight w:val="240"/>
                          <w:marTop w:val="0"/>
                          <w:marBottom w:val="0"/>
                          <w:divBdr>
                            <w:top w:val="none" w:sz="0" w:space="0" w:color="auto"/>
                            <w:left w:val="none" w:sz="0" w:space="0" w:color="auto"/>
                            <w:bottom w:val="none" w:sz="0" w:space="0" w:color="auto"/>
                            <w:right w:val="single" w:sz="18" w:space="6" w:color="6CE26C"/>
                          </w:divBdr>
                        </w:div>
                        <w:div w:id="895506909">
                          <w:marLeft w:val="0"/>
                          <w:marRight w:val="240"/>
                          <w:marTop w:val="0"/>
                          <w:marBottom w:val="0"/>
                          <w:divBdr>
                            <w:top w:val="none" w:sz="0" w:space="0" w:color="auto"/>
                            <w:left w:val="none" w:sz="0" w:space="0" w:color="auto"/>
                            <w:bottom w:val="none" w:sz="0" w:space="0" w:color="auto"/>
                            <w:right w:val="single" w:sz="18" w:space="6" w:color="6CE26C"/>
                          </w:divBdr>
                        </w:div>
                        <w:div w:id="122505320">
                          <w:marLeft w:val="0"/>
                          <w:marRight w:val="240"/>
                          <w:marTop w:val="0"/>
                          <w:marBottom w:val="0"/>
                          <w:divBdr>
                            <w:top w:val="none" w:sz="0" w:space="0" w:color="auto"/>
                            <w:left w:val="none" w:sz="0" w:space="0" w:color="auto"/>
                            <w:bottom w:val="none" w:sz="0" w:space="0" w:color="auto"/>
                            <w:right w:val="single" w:sz="18" w:space="6" w:color="6CE26C"/>
                          </w:divBdr>
                        </w:div>
                        <w:div w:id="1230383746">
                          <w:marLeft w:val="0"/>
                          <w:marRight w:val="240"/>
                          <w:marTop w:val="0"/>
                          <w:marBottom w:val="0"/>
                          <w:divBdr>
                            <w:top w:val="none" w:sz="0" w:space="0" w:color="auto"/>
                            <w:left w:val="none" w:sz="0" w:space="0" w:color="auto"/>
                            <w:bottom w:val="none" w:sz="0" w:space="0" w:color="auto"/>
                            <w:right w:val="single" w:sz="18" w:space="6" w:color="6CE26C"/>
                          </w:divBdr>
                        </w:div>
                        <w:div w:id="107689619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913196497">
              <w:marLeft w:val="0"/>
              <w:marRight w:val="0"/>
              <w:marTop w:val="150"/>
              <w:marBottom w:val="150"/>
              <w:divBdr>
                <w:top w:val="none" w:sz="0" w:space="0" w:color="auto"/>
                <w:left w:val="none" w:sz="0" w:space="0" w:color="auto"/>
                <w:bottom w:val="none" w:sz="0" w:space="0" w:color="auto"/>
                <w:right w:val="none" w:sz="0" w:space="0" w:color="auto"/>
              </w:divBdr>
            </w:div>
            <w:div w:id="45102986">
              <w:marLeft w:val="0"/>
              <w:marRight w:val="0"/>
              <w:marTop w:val="0"/>
              <w:marBottom w:val="0"/>
              <w:divBdr>
                <w:top w:val="none" w:sz="0" w:space="0" w:color="auto"/>
                <w:left w:val="none" w:sz="0" w:space="0" w:color="auto"/>
                <w:bottom w:val="none" w:sz="0" w:space="0" w:color="auto"/>
                <w:right w:val="none" w:sz="0" w:space="0" w:color="auto"/>
              </w:divBdr>
              <w:divsChild>
                <w:div w:id="379942917">
                  <w:marLeft w:val="0"/>
                  <w:marRight w:val="0"/>
                  <w:marTop w:val="0"/>
                  <w:marBottom w:val="0"/>
                  <w:divBdr>
                    <w:top w:val="none" w:sz="0" w:space="0" w:color="auto"/>
                    <w:left w:val="none" w:sz="0" w:space="0" w:color="auto"/>
                    <w:bottom w:val="none" w:sz="0" w:space="0" w:color="auto"/>
                    <w:right w:val="none" w:sz="0" w:space="0" w:color="auto"/>
                  </w:divBdr>
                  <w:divsChild>
                    <w:div w:id="1932541954">
                      <w:marLeft w:val="0"/>
                      <w:marRight w:val="0"/>
                      <w:marTop w:val="240"/>
                      <w:marBottom w:val="240"/>
                      <w:divBdr>
                        <w:top w:val="none" w:sz="0" w:space="0" w:color="auto"/>
                        <w:left w:val="none" w:sz="0" w:space="0" w:color="auto"/>
                        <w:bottom w:val="none" w:sz="0" w:space="0" w:color="auto"/>
                        <w:right w:val="none" w:sz="0" w:space="0" w:color="auto"/>
                      </w:divBdr>
                      <w:divsChild>
                        <w:div w:id="1449618736">
                          <w:marLeft w:val="0"/>
                          <w:marRight w:val="240"/>
                          <w:marTop w:val="0"/>
                          <w:marBottom w:val="0"/>
                          <w:divBdr>
                            <w:top w:val="none" w:sz="0" w:space="0" w:color="auto"/>
                            <w:left w:val="none" w:sz="0" w:space="0" w:color="auto"/>
                            <w:bottom w:val="none" w:sz="0" w:space="0" w:color="auto"/>
                            <w:right w:val="single" w:sz="18" w:space="6" w:color="6CE26C"/>
                          </w:divBdr>
                        </w:div>
                        <w:div w:id="1622421941">
                          <w:marLeft w:val="0"/>
                          <w:marRight w:val="240"/>
                          <w:marTop w:val="0"/>
                          <w:marBottom w:val="0"/>
                          <w:divBdr>
                            <w:top w:val="none" w:sz="0" w:space="0" w:color="auto"/>
                            <w:left w:val="none" w:sz="0" w:space="0" w:color="auto"/>
                            <w:bottom w:val="none" w:sz="0" w:space="0" w:color="auto"/>
                            <w:right w:val="single" w:sz="18" w:space="6" w:color="6CE26C"/>
                          </w:divBdr>
                        </w:div>
                        <w:div w:id="192507164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95796179">
              <w:marLeft w:val="0"/>
              <w:marRight w:val="0"/>
              <w:marTop w:val="150"/>
              <w:marBottom w:val="150"/>
              <w:divBdr>
                <w:top w:val="none" w:sz="0" w:space="0" w:color="auto"/>
                <w:left w:val="none" w:sz="0" w:space="0" w:color="auto"/>
                <w:bottom w:val="none" w:sz="0" w:space="0" w:color="auto"/>
                <w:right w:val="none" w:sz="0" w:space="0" w:color="auto"/>
              </w:divBdr>
            </w:div>
            <w:div w:id="1406607186">
              <w:marLeft w:val="0"/>
              <w:marRight w:val="0"/>
              <w:marTop w:val="0"/>
              <w:marBottom w:val="0"/>
              <w:divBdr>
                <w:top w:val="none" w:sz="0" w:space="0" w:color="auto"/>
                <w:left w:val="none" w:sz="0" w:space="0" w:color="auto"/>
                <w:bottom w:val="none" w:sz="0" w:space="0" w:color="auto"/>
                <w:right w:val="none" w:sz="0" w:space="0" w:color="auto"/>
              </w:divBdr>
              <w:divsChild>
                <w:div w:id="1045058511">
                  <w:marLeft w:val="0"/>
                  <w:marRight w:val="0"/>
                  <w:marTop w:val="0"/>
                  <w:marBottom w:val="0"/>
                  <w:divBdr>
                    <w:top w:val="none" w:sz="0" w:space="0" w:color="auto"/>
                    <w:left w:val="none" w:sz="0" w:space="0" w:color="auto"/>
                    <w:bottom w:val="none" w:sz="0" w:space="0" w:color="auto"/>
                    <w:right w:val="none" w:sz="0" w:space="0" w:color="auto"/>
                  </w:divBdr>
                </w:div>
              </w:divsChild>
            </w:div>
            <w:div w:id="1973360335">
              <w:marLeft w:val="0"/>
              <w:marRight w:val="0"/>
              <w:marTop w:val="0"/>
              <w:marBottom w:val="0"/>
              <w:divBdr>
                <w:top w:val="none" w:sz="0" w:space="0" w:color="auto"/>
                <w:left w:val="none" w:sz="0" w:space="0" w:color="auto"/>
                <w:bottom w:val="none" w:sz="0" w:space="0" w:color="auto"/>
                <w:right w:val="none" w:sz="0" w:space="0" w:color="auto"/>
              </w:divBdr>
              <w:divsChild>
                <w:div w:id="876623662">
                  <w:marLeft w:val="0"/>
                  <w:marRight w:val="0"/>
                  <w:marTop w:val="0"/>
                  <w:marBottom w:val="0"/>
                  <w:divBdr>
                    <w:top w:val="none" w:sz="0" w:space="0" w:color="auto"/>
                    <w:left w:val="none" w:sz="0" w:space="0" w:color="auto"/>
                    <w:bottom w:val="none" w:sz="0" w:space="0" w:color="auto"/>
                    <w:right w:val="none" w:sz="0" w:space="0" w:color="auto"/>
                  </w:divBdr>
                  <w:divsChild>
                    <w:div w:id="2043286400">
                      <w:marLeft w:val="0"/>
                      <w:marRight w:val="0"/>
                      <w:marTop w:val="240"/>
                      <w:marBottom w:val="240"/>
                      <w:divBdr>
                        <w:top w:val="none" w:sz="0" w:space="0" w:color="auto"/>
                        <w:left w:val="none" w:sz="0" w:space="0" w:color="auto"/>
                        <w:bottom w:val="none" w:sz="0" w:space="0" w:color="auto"/>
                        <w:right w:val="none" w:sz="0" w:space="0" w:color="auto"/>
                      </w:divBdr>
                      <w:divsChild>
                        <w:div w:id="544761005">
                          <w:marLeft w:val="0"/>
                          <w:marRight w:val="240"/>
                          <w:marTop w:val="0"/>
                          <w:marBottom w:val="0"/>
                          <w:divBdr>
                            <w:top w:val="none" w:sz="0" w:space="0" w:color="auto"/>
                            <w:left w:val="none" w:sz="0" w:space="0" w:color="auto"/>
                            <w:bottom w:val="none" w:sz="0" w:space="0" w:color="auto"/>
                            <w:right w:val="single" w:sz="18" w:space="6" w:color="6CE26C"/>
                          </w:divBdr>
                        </w:div>
                        <w:div w:id="1538548095">
                          <w:marLeft w:val="0"/>
                          <w:marRight w:val="240"/>
                          <w:marTop w:val="0"/>
                          <w:marBottom w:val="0"/>
                          <w:divBdr>
                            <w:top w:val="none" w:sz="0" w:space="0" w:color="auto"/>
                            <w:left w:val="none" w:sz="0" w:space="0" w:color="auto"/>
                            <w:bottom w:val="none" w:sz="0" w:space="0" w:color="auto"/>
                            <w:right w:val="single" w:sz="18" w:space="6" w:color="6CE26C"/>
                          </w:divBdr>
                        </w:div>
                        <w:div w:id="1852260651">
                          <w:marLeft w:val="0"/>
                          <w:marRight w:val="240"/>
                          <w:marTop w:val="0"/>
                          <w:marBottom w:val="0"/>
                          <w:divBdr>
                            <w:top w:val="none" w:sz="0" w:space="0" w:color="auto"/>
                            <w:left w:val="none" w:sz="0" w:space="0" w:color="auto"/>
                            <w:bottom w:val="none" w:sz="0" w:space="0" w:color="auto"/>
                            <w:right w:val="single" w:sz="18" w:space="6" w:color="6CE26C"/>
                          </w:divBdr>
                        </w:div>
                        <w:div w:id="573665262">
                          <w:marLeft w:val="0"/>
                          <w:marRight w:val="240"/>
                          <w:marTop w:val="0"/>
                          <w:marBottom w:val="0"/>
                          <w:divBdr>
                            <w:top w:val="none" w:sz="0" w:space="0" w:color="auto"/>
                            <w:left w:val="none" w:sz="0" w:space="0" w:color="auto"/>
                            <w:bottom w:val="none" w:sz="0" w:space="0" w:color="auto"/>
                            <w:right w:val="single" w:sz="18" w:space="6" w:color="6CE26C"/>
                          </w:divBdr>
                        </w:div>
                        <w:div w:id="936135268">
                          <w:marLeft w:val="0"/>
                          <w:marRight w:val="240"/>
                          <w:marTop w:val="0"/>
                          <w:marBottom w:val="0"/>
                          <w:divBdr>
                            <w:top w:val="none" w:sz="0" w:space="0" w:color="auto"/>
                            <w:left w:val="none" w:sz="0" w:space="0" w:color="auto"/>
                            <w:bottom w:val="none" w:sz="0" w:space="0" w:color="auto"/>
                            <w:right w:val="single" w:sz="18" w:space="6" w:color="6CE26C"/>
                          </w:divBdr>
                        </w:div>
                        <w:div w:id="1924727290">
                          <w:marLeft w:val="0"/>
                          <w:marRight w:val="240"/>
                          <w:marTop w:val="0"/>
                          <w:marBottom w:val="0"/>
                          <w:divBdr>
                            <w:top w:val="none" w:sz="0" w:space="0" w:color="auto"/>
                            <w:left w:val="none" w:sz="0" w:space="0" w:color="auto"/>
                            <w:bottom w:val="none" w:sz="0" w:space="0" w:color="auto"/>
                            <w:right w:val="single" w:sz="18" w:space="6" w:color="6CE26C"/>
                          </w:divBdr>
                        </w:div>
                        <w:div w:id="1240480391">
                          <w:marLeft w:val="0"/>
                          <w:marRight w:val="240"/>
                          <w:marTop w:val="0"/>
                          <w:marBottom w:val="0"/>
                          <w:divBdr>
                            <w:top w:val="none" w:sz="0" w:space="0" w:color="auto"/>
                            <w:left w:val="none" w:sz="0" w:space="0" w:color="auto"/>
                            <w:bottom w:val="none" w:sz="0" w:space="0" w:color="auto"/>
                            <w:right w:val="single" w:sz="18" w:space="6" w:color="6CE26C"/>
                          </w:divBdr>
                        </w:div>
                        <w:div w:id="1946420379">
                          <w:marLeft w:val="0"/>
                          <w:marRight w:val="240"/>
                          <w:marTop w:val="0"/>
                          <w:marBottom w:val="0"/>
                          <w:divBdr>
                            <w:top w:val="none" w:sz="0" w:space="0" w:color="auto"/>
                            <w:left w:val="none" w:sz="0" w:space="0" w:color="auto"/>
                            <w:bottom w:val="none" w:sz="0" w:space="0" w:color="auto"/>
                            <w:right w:val="single" w:sz="18" w:space="6" w:color="6CE26C"/>
                          </w:divBdr>
                        </w:div>
                        <w:div w:id="758407472">
                          <w:marLeft w:val="0"/>
                          <w:marRight w:val="240"/>
                          <w:marTop w:val="0"/>
                          <w:marBottom w:val="0"/>
                          <w:divBdr>
                            <w:top w:val="none" w:sz="0" w:space="0" w:color="auto"/>
                            <w:left w:val="none" w:sz="0" w:space="0" w:color="auto"/>
                            <w:bottom w:val="none" w:sz="0" w:space="0" w:color="auto"/>
                            <w:right w:val="single" w:sz="18" w:space="6" w:color="6CE26C"/>
                          </w:divBdr>
                        </w:div>
                        <w:div w:id="189028466">
                          <w:marLeft w:val="0"/>
                          <w:marRight w:val="240"/>
                          <w:marTop w:val="0"/>
                          <w:marBottom w:val="0"/>
                          <w:divBdr>
                            <w:top w:val="none" w:sz="0" w:space="0" w:color="auto"/>
                            <w:left w:val="none" w:sz="0" w:space="0" w:color="auto"/>
                            <w:bottom w:val="none" w:sz="0" w:space="0" w:color="auto"/>
                            <w:right w:val="single" w:sz="18" w:space="6" w:color="6CE26C"/>
                          </w:divBdr>
                        </w:div>
                        <w:div w:id="948507598">
                          <w:marLeft w:val="0"/>
                          <w:marRight w:val="240"/>
                          <w:marTop w:val="0"/>
                          <w:marBottom w:val="0"/>
                          <w:divBdr>
                            <w:top w:val="none" w:sz="0" w:space="0" w:color="auto"/>
                            <w:left w:val="none" w:sz="0" w:space="0" w:color="auto"/>
                            <w:bottom w:val="none" w:sz="0" w:space="0" w:color="auto"/>
                            <w:right w:val="single" w:sz="18" w:space="6" w:color="6CE26C"/>
                          </w:divBdr>
                        </w:div>
                        <w:div w:id="1139028733">
                          <w:marLeft w:val="0"/>
                          <w:marRight w:val="240"/>
                          <w:marTop w:val="0"/>
                          <w:marBottom w:val="0"/>
                          <w:divBdr>
                            <w:top w:val="none" w:sz="0" w:space="0" w:color="auto"/>
                            <w:left w:val="none" w:sz="0" w:space="0" w:color="auto"/>
                            <w:bottom w:val="none" w:sz="0" w:space="0" w:color="auto"/>
                            <w:right w:val="single" w:sz="18" w:space="6" w:color="6CE26C"/>
                          </w:divBdr>
                        </w:div>
                        <w:div w:id="743718836">
                          <w:marLeft w:val="0"/>
                          <w:marRight w:val="240"/>
                          <w:marTop w:val="0"/>
                          <w:marBottom w:val="0"/>
                          <w:divBdr>
                            <w:top w:val="none" w:sz="0" w:space="0" w:color="auto"/>
                            <w:left w:val="none" w:sz="0" w:space="0" w:color="auto"/>
                            <w:bottom w:val="none" w:sz="0" w:space="0" w:color="auto"/>
                            <w:right w:val="single" w:sz="18" w:space="6" w:color="6CE26C"/>
                          </w:divBdr>
                        </w:div>
                        <w:div w:id="2079590964">
                          <w:marLeft w:val="0"/>
                          <w:marRight w:val="240"/>
                          <w:marTop w:val="0"/>
                          <w:marBottom w:val="0"/>
                          <w:divBdr>
                            <w:top w:val="none" w:sz="0" w:space="0" w:color="auto"/>
                            <w:left w:val="none" w:sz="0" w:space="0" w:color="auto"/>
                            <w:bottom w:val="none" w:sz="0" w:space="0" w:color="auto"/>
                            <w:right w:val="single" w:sz="18" w:space="6" w:color="6CE26C"/>
                          </w:divBdr>
                        </w:div>
                        <w:div w:id="208806668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60445479">
              <w:marLeft w:val="0"/>
              <w:marRight w:val="0"/>
              <w:marTop w:val="0"/>
              <w:marBottom w:val="0"/>
              <w:divBdr>
                <w:top w:val="none" w:sz="0" w:space="0" w:color="auto"/>
                <w:left w:val="none" w:sz="0" w:space="0" w:color="auto"/>
                <w:bottom w:val="none" w:sz="0" w:space="0" w:color="auto"/>
                <w:right w:val="none" w:sz="0" w:space="0" w:color="auto"/>
              </w:divBdr>
              <w:divsChild>
                <w:div w:id="300497227">
                  <w:marLeft w:val="0"/>
                  <w:marRight w:val="0"/>
                  <w:marTop w:val="0"/>
                  <w:marBottom w:val="0"/>
                  <w:divBdr>
                    <w:top w:val="none" w:sz="0" w:space="0" w:color="auto"/>
                    <w:left w:val="none" w:sz="0" w:space="0" w:color="auto"/>
                    <w:bottom w:val="none" w:sz="0" w:space="0" w:color="auto"/>
                    <w:right w:val="none" w:sz="0" w:space="0" w:color="auto"/>
                  </w:divBdr>
                  <w:divsChild>
                    <w:div w:id="297103405">
                      <w:marLeft w:val="0"/>
                      <w:marRight w:val="0"/>
                      <w:marTop w:val="240"/>
                      <w:marBottom w:val="240"/>
                      <w:divBdr>
                        <w:top w:val="none" w:sz="0" w:space="0" w:color="auto"/>
                        <w:left w:val="none" w:sz="0" w:space="0" w:color="auto"/>
                        <w:bottom w:val="none" w:sz="0" w:space="0" w:color="auto"/>
                        <w:right w:val="none" w:sz="0" w:space="0" w:color="auto"/>
                      </w:divBdr>
                      <w:divsChild>
                        <w:div w:id="36592615">
                          <w:marLeft w:val="0"/>
                          <w:marRight w:val="240"/>
                          <w:marTop w:val="0"/>
                          <w:marBottom w:val="0"/>
                          <w:divBdr>
                            <w:top w:val="none" w:sz="0" w:space="0" w:color="auto"/>
                            <w:left w:val="none" w:sz="0" w:space="0" w:color="auto"/>
                            <w:bottom w:val="none" w:sz="0" w:space="0" w:color="auto"/>
                            <w:right w:val="single" w:sz="18" w:space="6" w:color="6CE26C"/>
                          </w:divBdr>
                        </w:div>
                        <w:div w:id="1580097744">
                          <w:marLeft w:val="0"/>
                          <w:marRight w:val="240"/>
                          <w:marTop w:val="0"/>
                          <w:marBottom w:val="0"/>
                          <w:divBdr>
                            <w:top w:val="none" w:sz="0" w:space="0" w:color="auto"/>
                            <w:left w:val="none" w:sz="0" w:space="0" w:color="auto"/>
                            <w:bottom w:val="none" w:sz="0" w:space="0" w:color="auto"/>
                            <w:right w:val="single" w:sz="18" w:space="6" w:color="6CE26C"/>
                          </w:divBdr>
                        </w:div>
                        <w:div w:id="832257797">
                          <w:marLeft w:val="0"/>
                          <w:marRight w:val="240"/>
                          <w:marTop w:val="0"/>
                          <w:marBottom w:val="0"/>
                          <w:divBdr>
                            <w:top w:val="none" w:sz="0" w:space="0" w:color="auto"/>
                            <w:left w:val="none" w:sz="0" w:space="0" w:color="auto"/>
                            <w:bottom w:val="none" w:sz="0" w:space="0" w:color="auto"/>
                            <w:right w:val="single" w:sz="18" w:space="6" w:color="6CE26C"/>
                          </w:divBdr>
                        </w:div>
                        <w:div w:id="714624654">
                          <w:marLeft w:val="0"/>
                          <w:marRight w:val="240"/>
                          <w:marTop w:val="0"/>
                          <w:marBottom w:val="0"/>
                          <w:divBdr>
                            <w:top w:val="none" w:sz="0" w:space="0" w:color="auto"/>
                            <w:left w:val="none" w:sz="0" w:space="0" w:color="auto"/>
                            <w:bottom w:val="none" w:sz="0" w:space="0" w:color="auto"/>
                            <w:right w:val="single" w:sz="18" w:space="6" w:color="6CE26C"/>
                          </w:divBdr>
                        </w:div>
                        <w:div w:id="722565380">
                          <w:marLeft w:val="0"/>
                          <w:marRight w:val="240"/>
                          <w:marTop w:val="0"/>
                          <w:marBottom w:val="0"/>
                          <w:divBdr>
                            <w:top w:val="none" w:sz="0" w:space="0" w:color="auto"/>
                            <w:left w:val="none" w:sz="0" w:space="0" w:color="auto"/>
                            <w:bottom w:val="none" w:sz="0" w:space="0" w:color="auto"/>
                            <w:right w:val="single" w:sz="18" w:space="6" w:color="6CE26C"/>
                          </w:divBdr>
                        </w:div>
                        <w:div w:id="735279609">
                          <w:marLeft w:val="0"/>
                          <w:marRight w:val="240"/>
                          <w:marTop w:val="0"/>
                          <w:marBottom w:val="0"/>
                          <w:divBdr>
                            <w:top w:val="none" w:sz="0" w:space="0" w:color="auto"/>
                            <w:left w:val="none" w:sz="0" w:space="0" w:color="auto"/>
                            <w:bottom w:val="none" w:sz="0" w:space="0" w:color="auto"/>
                            <w:right w:val="single" w:sz="18" w:space="6" w:color="6CE26C"/>
                          </w:divBdr>
                        </w:div>
                        <w:div w:id="1779834360">
                          <w:marLeft w:val="0"/>
                          <w:marRight w:val="240"/>
                          <w:marTop w:val="0"/>
                          <w:marBottom w:val="0"/>
                          <w:divBdr>
                            <w:top w:val="none" w:sz="0" w:space="0" w:color="auto"/>
                            <w:left w:val="none" w:sz="0" w:space="0" w:color="auto"/>
                            <w:bottom w:val="none" w:sz="0" w:space="0" w:color="auto"/>
                            <w:right w:val="single" w:sz="18" w:space="6" w:color="6CE26C"/>
                          </w:divBdr>
                        </w:div>
                        <w:div w:id="1450540414">
                          <w:marLeft w:val="0"/>
                          <w:marRight w:val="240"/>
                          <w:marTop w:val="0"/>
                          <w:marBottom w:val="0"/>
                          <w:divBdr>
                            <w:top w:val="none" w:sz="0" w:space="0" w:color="auto"/>
                            <w:left w:val="none" w:sz="0" w:space="0" w:color="auto"/>
                            <w:bottom w:val="none" w:sz="0" w:space="0" w:color="auto"/>
                            <w:right w:val="single" w:sz="18" w:space="6" w:color="6CE26C"/>
                          </w:divBdr>
                        </w:div>
                        <w:div w:id="1748763840">
                          <w:marLeft w:val="0"/>
                          <w:marRight w:val="240"/>
                          <w:marTop w:val="0"/>
                          <w:marBottom w:val="0"/>
                          <w:divBdr>
                            <w:top w:val="none" w:sz="0" w:space="0" w:color="auto"/>
                            <w:left w:val="none" w:sz="0" w:space="0" w:color="auto"/>
                            <w:bottom w:val="none" w:sz="0" w:space="0" w:color="auto"/>
                            <w:right w:val="single" w:sz="18" w:space="6" w:color="6CE26C"/>
                          </w:divBdr>
                        </w:div>
                        <w:div w:id="1058095751">
                          <w:marLeft w:val="0"/>
                          <w:marRight w:val="240"/>
                          <w:marTop w:val="0"/>
                          <w:marBottom w:val="0"/>
                          <w:divBdr>
                            <w:top w:val="none" w:sz="0" w:space="0" w:color="auto"/>
                            <w:left w:val="none" w:sz="0" w:space="0" w:color="auto"/>
                            <w:bottom w:val="none" w:sz="0" w:space="0" w:color="auto"/>
                            <w:right w:val="single" w:sz="18" w:space="6" w:color="6CE26C"/>
                          </w:divBdr>
                        </w:div>
                        <w:div w:id="1113861266">
                          <w:marLeft w:val="0"/>
                          <w:marRight w:val="240"/>
                          <w:marTop w:val="0"/>
                          <w:marBottom w:val="0"/>
                          <w:divBdr>
                            <w:top w:val="none" w:sz="0" w:space="0" w:color="auto"/>
                            <w:left w:val="none" w:sz="0" w:space="0" w:color="auto"/>
                            <w:bottom w:val="none" w:sz="0" w:space="0" w:color="auto"/>
                            <w:right w:val="single" w:sz="18" w:space="6" w:color="6CE26C"/>
                          </w:divBdr>
                        </w:div>
                        <w:div w:id="2050765391">
                          <w:marLeft w:val="0"/>
                          <w:marRight w:val="240"/>
                          <w:marTop w:val="0"/>
                          <w:marBottom w:val="0"/>
                          <w:divBdr>
                            <w:top w:val="none" w:sz="0" w:space="0" w:color="auto"/>
                            <w:left w:val="none" w:sz="0" w:space="0" w:color="auto"/>
                            <w:bottom w:val="none" w:sz="0" w:space="0" w:color="auto"/>
                            <w:right w:val="single" w:sz="18" w:space="6" w:color="6CE26C"/>
                          </w:divBdr>
                        </w:div>
                        <w:div w:id="112486131">
                          <w:marLeft w:val="0"/>
                          <w:marRight w:val="240"/>
                          <w:marTop w:val="0"/>
                          <w:marBottom w:val="0"/>
                          <w:divBdr>
                            <w:top w:val="none" w:sz="0" w:space="0" w:color="auto"/>
                            <w:left w:val="none" w:sz="0" w:space="0" w:color="auto"/>
                            <w:bottom w:val="none" w:sz="0" w:space="0" w:color="auto"/>
                            <w:right w:val="single" w:sz="18" w:space="6" w:color="6CE26C"/>
                          </w:divBdr>
                        </w:div>
                        <w:div w:id="249046050">
                          <w:marLeft w:val="0"/>
                          <w:marRight w:val="240"/>
                          <w:marTop w:val="0"/>
                          <w:marBottom w:val="0"/>
                          <w:divBdr>
                            <w:top w:val="none" w:sz="0" w:space="0" w:color="auto"/>
                            <w:left w:val="none" w:sz="0" w:space="0" w:color="auto"/>
                            <w:bottom w:val="none" w:sz="0" w:space="0" w:color="auto"/>
                            <w:right w:val="single" w:sz="18" w:space="6" w:color="6CE26C"/>
                          </w:divBdr>
                        </w:div>
                        <w:div w:id="1280333864">
                          <w:marLeft w:val="0"/>
                          <w:marRight w:val="240"/>
                          <w:marTop w:val="0"/>
                          <w:marBottom w:val="0"/>
                          <w:divBdr>
                            <w:top w:val="none" w:sz="0" w:space="0" w:color="auto"/>
                            <w:left w:val="none" w:sz="0" w:space="0" w:color="auto"/>
                            <w:bottom w:val="none" w:sz="0" w:space="0" w:color="auto"/>
                            <w:right w:val="single" w:sz="18" w:space="6" w:color="6CE26C"/>
                          </w:divBdr>
                        </w:div>
                        <w:div w:id="401222471">
                          <w:marLeft w:val="0"/>
                          <w:marRight w:val="240"/>
                          <w:marTop w:val="0"/>
                          <w:marBottom w:val="0"/>
                          <w:divBdr>
                            <w:top w:val="none" w:sz="0" w:space="0" w:color="auto"/>
                            <w:left w:val="none" w:sz="0" w:space="0" w:color="auto"/>
                            <w:bottom w:val="none" w:sz="0" w:space="0" w:color="auto"/>
                            <w:right w:val="single" w:sz="18" w:space="6" w:color="6CE26C"/>
                          </w:divBdr>
                        </w:div>
                        <w:div w:id="1345935649">
                          <w:marLeft w:val="0"/>
                          <w:marRight w:val="240"/>
                          <w:marTop w:val="0"/>
                          <w:marBottom w:val="0"/>
                          <w:divBdr>
                            <w:top w:val="none" w:sz="0" w:space="0" w:color="auto"/>
                            <w:left w:val="none" w:sz="0" w:space="0" w:color="auto"/>
                            <w:bottom w:val="none" w:sz="0" w:space="0" w:color="auto"/>
                            <w:right w:val="single" w:sz="18" w:space="6" w:color="6CE26C"/>
                          </w:divBdr>
                        </w:div>
                        <w:div w:id="1527133021">
                          <w:marLeft w:val="0"/>
                          <w:marRight w:val="240"/>
                          <w:marTop w:val="0"/>
                          <w:marBottom w:val="0"/>
                          <w:divBdr>
                            <w:top w:val="none" w:sz="0" w:space="0" w:color="auto"/>
                            <w:left w:val="none" w:sz="0" w:space="0" w:color="auto"/>
                            <w:bottom w:val="none" w:sz="0" w:space="0" w:color="auto"/>
                            <w:right w:val="single" w:sz="18" w:space="6" w:color="6CE26C"/>
                          </w:divBdr>
                        </w:div>
                        <w:div w:id="247619900">
                          <w:marLeft w:val="0"/>
                          <w:marRight w:val="240"/>
                          <w:marTop w:val="0"/>
                          <w:marBottom w:val="0"/>
                          <w:divBdr>
                            <w:top w:val="none" w:sz="0" w:space="0" w:color="auto"/>
                            <w:left w:val="none" w:sz="0" w:space="0" w:color="auto"/>
                            <w:bottom w:val="none" w:sz="0" w:space="0" w:color="auto"/>
                            <w:right w:val="single" w:sz="18" w:space="6" w:color="6CE26C"/>
                          </w:divBdr>
                        </w:div>
                        <w:div w:id="1511413381">
                          <w:marLeft w:val="0"/>
                          <w:marRight w:val="240"/>
                          <w:marTop w:val="0"/>
                          <w:marBottom w:val="0"/>
                          <w:divBdr>
                            <w:top w:val="none" w:sz="0" w:space="0" w:color="auto"/>
                            <w:left w:val="none" w:sz="0" w:space="0" w:color="auto"/>
                            <w:bottom w:val="none" w:sz="0" w:space="0" w:color="auto"/>
                            <w:right w:val="single" w:sz="18" w:space="6" w:color="6CE26C"/>
                          </w:divBdr>
                        </w:div>
                        <w:div w:id="161050251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37969881">
              <w:marLeft w:val="0"/>
              <w:marRight w:val="0"/>
              <w:marTop w:val="0"/>
              <w:marBottom w:val="0"/>
              <w:divBdr>
                <w:top w:val="none" w:sz="0" w:space="0" w:color="auto"/>
                <w:left w:val="none" w:sz="0" w:space="0" w:color="auto"/>
                <w:bottom w:val="none" w:sz="0" w:space="0" w:color="auto"/>
                <w:right w:val="none" w:sz="0" w:space="0" w:color="auto"/>
              </w:divBdr>
              <w:divsChild>
                <w:div w:id="436367559">
                  <w:marLeft w:val="0"/>
                  <w:marRight w:val="0"/>
                  <w:marTop w:val="0"/>
                  <w:marBottom w:val="0"/>
                  <w:divBdr>
                    <w:top w:val="none" w:sz="0" w:space="0" w:color="auto"/>
                    <w:left w:val="none" w:sz="0" w:space="0" w:color="auto"/>
                    <w:bottom w:val="none" w:sz="0" w:space="0" w:color="auto"/>
                    <w:right w:val="none" w:sz="0" w:space="0" w:color="auto"/>
                  </w:divBdr>
                  <w:divsChild>
                    <w:div w:id="131946653">
                      <w:marLeft w:val="0"/>
                      <w:marRight w:val="0"/>
                      <w:marTop w:val="240"/>
                      <w:marBottom w:val="240"/>
                      <w:divBdr>
                        <w:top w:val="none" w:sz="0" w:space="0" w:color="auto"/>
                        <w:left w:val="none" w:sz="0" w:space="0" w:color="auto"/>
                        <w:bottom w:val="none" w:sz="0" w:space="0" w:color="auto"/>
                        <w:right w:val="none" w:sz="0" w:space="0" w:color="auto"/>
                      </w:divBdr>
                      <w:divsChild>
                        <w:div w:id="482547395">
                          <w:marLeft w:val="0"/>
                          <w:marRight w:val="240"/>
                          <w:marTop w:val="0"/>
                          <w:marBottom w:val="0"/>
                          <w:divBdr>
                            <w:top w:val="none" w:sz="0" w:space="0" w:color="auto"/>
                            <w:left w:val="none" w:sz="0" w:space="0" w:color="auto"/>
                            <w:bottom w:val="none" w:sz="0" w:space="0" w:color="auto"/>
                            <w:right w:val="single" w:sz="18" w:space="6" w:color="6CE26C"/>
                          </w:divBdr>
                        </w:div>
                        <w:div w:id="1268272909">
                          <w:marLeft w:val="0"/>
                          <w:marRight w:val="240"/>
                          <w:marTop w:val="0"/>
                          <w:marBottom w:val="0"/>
                          <w:divBdr>
                            <w:top w:val="none" w:sz="0" w:space="0" w:color="auto"/>
                            <w:left w:val="none" w:sz="0" w:space="0" w:color="auto"/>
                            <w:bottom w:val="none" w:sz="0" w:space="0" w:color="auto"/>
                            <w:right w:val="single" w:sz="18" w:space="6" w:color="6CE26C"/>
                          </w:divBdr>
                        </w:div>
                        <w:div w:id="1397239140">
                          <w:marLeft w:val="0"/>
                          <w:marRight w:val="240"/>
                          <w:marTop w:val="0"/>
                          <w:marBottom w:val="0"/>
                          <w:divBdr>
                            <w:top w:val="none" w:sz="0" w:space="0" w:color="auto"/>
                            <w:left w:val="none" w:sz="0" w:space="0" w:color="auto"/>
                            <w:bottom w:val="none" w:sz="0" w:space="0" w:color="auto"/>
                            <w:right w:val="single" w:sz="18" w:space="6" w:color="6CE26C"/>
                          </w:divBdr>
                        </w:div>
                        <w:div w:id="1711030158">
                          <w:marLeft w:val="0"/>
                          <w:marRight w:val="240"/>
                          <w:marTop w:val="0"/>
                          <w:marBottom w:val="0"/>
                          <w:divBdr>
                            <w:top w:val="none" w:sz="0" w:space="0" w:color="auto"/>
                            <w:left w:val="none" w:sz="0" w:space="0" w:color="auto"/>
                            <w:bottom w:val="none" w:sz="0" w:space="0" w:color="auto"/>
                            <w:right w:val="single" w:sz="18" w:space="6" w:color="6CE26C"/>
                          </w:divBdr>
                        </w:div>
                        <w:div w:id="1460297062">
                          <w:marLeft w:val="0"/>
                          <w:marRight w:val="240"/>
                          <w:marTop w:val="0"/>
                          <w:marBottom w:val="0"/>
                          <w:divBdr>
                            <w:top w:val="none" w:sz="0" w:space="0" w:color="auto"/>
                            <w:left w:val="none" w:sz="0" w:space="0" w:color="auto"/>
                            <w:bottom w:val="none" w:sz="0" w:space="0" w:color="auto"/>
                            <w:right w:val="single" w:sz="18" w:space="6" w:color="6CE26C"/>
                          </w:divBdr>
                        </w:div>
                        <w:div w:id="1008943676">
                          <w:marLeft w:val="0"/>
                          <w:marRight w:val="240"/>
                          <w:marTop w:val="0"/>
                          <w:marBottom w:val="0"/>
                          <w:divBdr>
                            <w:top w:val="none" w:sz="0" w:space="0" w:color="auto"/>
                            <w:left w:val="none" w:sz="0" w:space="0" w:color="auto"/>
                            <w:bottom w:val="none" w:sz="0" w:space="0" w:color="auto"/>
                            <w:right w:val="single" w:sz="18" w:space="6" w:color="6CE26C"/>
                          </w:divBdr>
                        </w:div>
                        <w:div w:id="526677745">
                          <w:marLeft w:val="0"/>
                          <w:marRight w:val="240"/>
                          <w:marTop w:val="0"/>
                          <w:marBottom w:val="0"/>
                          <w:divBdr>
                            <w:top w:val="none" w:sz="0" w:space="0" w:color="auto"/>
                            <w:left w:val="none" w:sz="0" w:space="0" w:color="auto"/>
                            <w:bottom w:val="none" w:sz="0" w:space="0" w:color="auto"/>
                            <w:right w:val="single" w:sz="18" w:space="6" w:color="6CE26C"/>
                          </w:divBdr>
                        </w:div>
                        <w:div w:id="721442193">
                          <w:marLeft w:val="0"/>
                          <w:marRight w:val="240"/>
                          <w:marTop w:val="0"/>
                          <w:marBottom w:val="0"/>
                          <w:divBdr>
                            <w:top w:val="none" w:sz="0" w:space="0" w:color="auto"/>
                            <w:left w:val="none" w:sz="0" w:space="0" w:color="auto"/>
                            <w:bottom w:val="none" w:sz="0" w:space="0" w:color="auto"/>
                            <w:right w:val="single" w:sz="18" w:space="6" w:color="6CE26C"/>
                          </w:divBdr>
                        </w:div>
                        <w:div w:id="1145242448">
                          <w:marLeft w:val="0"/>
                          <w:marRight w:val="240"/>
                          <w:marTop w:val="0"/>
                          <w:marBottom w:val="0"/>
                          <w:divBdr>
                            <w:top w:val="none" w:sz="0" w:space="0" w:color="auto"/>
                            <w:left w:val="none" w:sz="0" w:space="0" w:color="auto"/>
                            <w:bottom w:val="none" w:sz="0" w:space="0" w:color="auto"/>
                            <w:right w:val="single" w:sz="18" w:space="6" w:color="6CE26C"/>
                          </w:divBdr>
                        </w:div>
                        <w:div w:id="647586971">
                          <w:marLeft w:val="0"/>
                          <w:marRight w:val="240"/>
                          <w:marTop w:val="0"/>
                          <w:marBottom w:val="0"/>
                          <w:divBdr>
                            <w:top w:val="none" w:sz="0" w:space="0" w:color="auto"/>
                            <w:left w:val="none" w:sz="0" w:space="0" w:color="auto"/>
                            <w:bottom w:val="none" w:sz="0" w:space="0" w:color="auto"/>
                            <w:right w:val="single" w:sz="18" w:space="6" w:color="6CE26C"/>
                          </w:divBdr>
                        </w:div>
                        <w:div w:id="712509764">
                          <w:marLeft w:val="0"/>
                          <w:marRight w:val="240"/>
                          <w:marTop w:val="0"/>
                          <w:marBottom w:val="0"/>
                          <w:divBdr>
                            <w:top w:val="none" w:sz="0" w:space="0" w:color="auto"/>
                            <w:left w:val="none" w:sz="0" w:space="0" w:color="auto"/>
                            <w:bottom w:val="none" w:sz="0" w:space="0" w:color="auto"/>
                            <w:right w:val="single" w:sz="18" w:space="6" w:color="6CE26C"/>
                          </w:divBdr>
                        </w:div>
                        <w:div w:id="276373914">
                          <w:marLeft w:val="0"/>
                          <w:marRight w:val="240"/>
                          <w:marTop w:val="0"/>
                          <w:marBottom w:val="0"/>
                          <w:divBdr>
                            <w:top w:val="none" w:sz="0" w:space="0" w:color="auto"/>
                            <w:left w:val="none" w:sz="0" w:space="0" w:color="auto"/>
                            <w:bottom w:val="none" w:sz="0" w:space="0" w:color="auto"/>
                            <w:right w:val="single" w:sz="18" w:space="6" w:color="6CE26C"/>
                          </w:divBdr>
                        </w:div>
                        <w:div w:id="389378040">
                          <w:marLeft w:val="0"/>
                          <w:marRight w:val="240"/>
                          <w:marTop w:val="0"/>
                          <w:marBottom w:val="0"/>
                          <w:divBdr>
                            <w:top w:val="none" w:sz="0" w:space="0" w:color="auto"/>
                            <w:left w:val="none" w:sz="0" w:space="0" w:color="auto"/>
                            <w:bottom w:val="none" w:sz="0" w:space="0" w:color="auto"/>
                            <w:right w:val="single" w:sz="18" w:space="6" w:color="6CE26C"/>
                          </w:divBdr>
                        </w:div>
                        <w:div w:id="546723370">
                          <w:marLeft w:val="0"/>
                          <w:marRight w:val="240"/>
                          <w:marTop w:val="0"/>
                          <w:marBottom w:val="0"/>
                          <w:divBdr>
                            <w:top w:val="none" w:sz="0" w:space="0" w:color="auto"/>
                            <w:left w:val="none" w:sz="0" w:space="0" w:color="auto"/>
                            <w:bottom w:val="none" w:sz="0" w:space="0" w:color="auto"/>
                            <w:right w:val="single" w:sz="18" w:space="6" w:color="6CE26C"/>
                          </w:divBdr>
                        </w:div>
                        <w:div w:id="78265199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060471619">
              <w:marLeft w:val="0"/>
              <w:marRight w:val="0"/>
              <w:marTop w:val="0"/>
              <w:marBottom w:val="0"/>
              <w:divBdr>
                <w:top w:val="none" w:sz="0" w:space="0" w:color="auto"/>
                <w:left w:val="none" w:sz="0" w:space="0" w:color="auto"/>
                <w:bottom w:val="none" w:sz="0" w:space="0" w:color="auto"/>
                <w:right w:val="none" w:sz="0" w:space="0" w:color="auto"/>
              </w:divBdr>
              <w:divsChild>
                <w:div w:id="2058777254">
                  <w:marLeft w:val="0"/>
                  <w:marRight w:val="0"/>
                  <w:marTop w:val="0"/>
                  <w:marBottom w:val="0"/>
                  <w:divBdr>
                    <w:top w:val="none" w:sz="0" w:space="0" w:color="auto"/>
                    <w:left w:val="none" w:sz="0" w:space="0" w:color="auto"/>
                    <w:bottom w:val="none" w:sz="0" w:space="0" w:color="auto"/>
                    <w:right w:val="none" w:sz="0" w:space="0" w:color="auto"/>
                  </w:divBdr>
                  <w:divsChild>
                    <w:div w:id="875123247">
                      <w:marLeft w:val="0"/>
                      <w:marRight w:val="0"/>
                      <w:marTop w:val="240"/>
                      <w:marBottom w:val="240"/>
                      <w:divBdr>
                        <w:top w:val="none" w:sz="0" w:space="0" w:color="auto"/>
                        <w:left w:val="none" w:sz="0" w:space="0" w:color="auto"/>
                        <w:bottom w:val="none" w:sz="0" w:space="0" w:color="auto"/>
                        <w:right w:val="none" w:sz="0" w:space="0" w:color="auto"/>
                      </w:divBdr>
                      <w:divsChild>
                        <w:div w:id="72094463">
                          <w:marLeft w:val="0"/>
                          <w:marRight w:val="240"/>
                          <w:marTop w:val="0"/>
                          <w:marBottom w:val="0"/>
                          <w:divBdr>
                            <w:top w:val="none" w:sz="0" w:space="0" w:color="auto"/>
                            <w:left w:val="none" w:sz="0" w:space="0" w:color="auto"/>
                            <w:bottom w:val="none" w:sz="0" w:space="0" w:color="auto"/>
                            <w:right w:val="single" w:sz="18" w:space="6" w:color="6CE26C"/>
                          </w:divBdr>
                        </w:div>
                        <w:div w:id="1333798806">
                          <w:marLeft w:val="0"/>
                          <w:marRight w:val="240"/>
                          <w:marTop w:val="0"/>
                          <w:marBottom w:val="0"/>
                          <w:divBdr>
                            <w:top w:val="none" w:sz="0" w:space="0" w:color="auto"/>
                            <w:left w:val="none" w:sz="0" w:space="0" w:color="auto"/>
                            <w:bottom w:val="none" w:sz="0" w:space="0" w:color="auto"/>
                            <w:right w:val="single" w:sz="18" w:space="6" w:color="6CE26C"/>
                          </w:divBdr>
                        </w:div>
                        <w:div w:id="1183930593">
                          <w:marLeft w:val="0"/>
                          <w:marRight w:val="240"/>
                          <w:marTop w:val="0"/>
                          <w:marBottom w:val="0"/>
                          <w:divBdr>
                            <w:top w:val="none" w:sz="0" w:space="0" w:color="auto"/>
                            <w:left w:val="none" w:sz="0" w:space="0" w:color="auto"/>
                            <w:bottom w:val="none" w:sz="0" w:space="0" w:color="auto"/>
                            <w:right w:val="single" w:sz="18" w:space="6" w:color="6CE26C"/>
                          </w:divBdr>
                        </w:div>
                        <w:div w:id="1448695997">
                          <w:marLeft w:val="0"/>
                          <w:marRight w:val="240"/>
                          <w:marTop w:val="0"/>
                          <w:marBottom w:val="0"/>
                          <w:divBdr>
                            <w:top w:val="none" w:sz="0" w:space="0" w:color="auto"/>
                            <w:left w:val="none" w:sz="0" w:space="0" w:color="auto"/>
                            <w:bottom w:val="none" w:sz="0" w:space="0" w:color="auto"/>
                            <w:right w:val="single" w:sz="18" w:space="6" w:color="6CE26C"/>
                          </w:divBdr>
                        </w:div>
                        <w:div w:id="1968319184">
                          <w:marLeft w:val="0"/>
                          <w:marRight w:val="240"/>
                          <w:marTop w:val="0"/>
                          <w:marBottom w:val="0"/>
                          <w:divBdr>
                            <w:top w:val="none" w:sz="0" w:space="0" w:color="auto"/>
                            <w:left w:val="none" w:sz="0" w:space="0" w:color="auto"/>
                            <w:bottom w:val="none" w:sz="0" w:space="0" w:color="auto"/>
                            <w:right w:val="single" w:sz="18" w:space="6" w:color="6CE26C"/>
                          </w:divBdr>
                        </w:div>
                        <w:div w:id="181476600">
                          <w:marLeft w:val="0"/>
                          <w:marRight w:val="240"/>
                          <w:marTop w:val="0"/>
                          <w:marBottom w:val="0"/>
                          <w:divBdr>
                            <w:top w:val="none" w:sz="0" w:space="0" w:color="auto"/>
                            <w:left w:val="none" w:sz="0" w:space="0" w:color="auto"/>
                            <w:bottom w:val="none" w:sz="0" w:space="0" w:color="auto"/>
                            <w:right w:val="single" w:sz="18" w:space="6" w:color="6CE26C"/>
                          </w:divBdr>
                        </w:div>
                        <w:div w:id="1751464487">
                          <w:marLeft w:val="0"/>
                          <w:marRight w:val="240"/>
                          <w:marTop w:val="0"/>
                          <w:marBottom w:val="0"/>
                          <w:divBdr>
                            <w:top w:val="none" w:sz="0" w:space="0" w:color="auto"/>
                            <w:left w:val="none" w:sz="0" w:space="0" w:color="auto"/>
                            <w:bottom w:val="none" w:sz="0" w:space="0" w:color="auto"/>
                            <w:right w:val="single" w:sz="18" w:space="6" w:color="6CE26C"/>
                          </w:divBdr>
                        </w:div>
                        <w:div w:id="1903175758">
                          <w:marLeft w:val="0"/>
                          <w:marRight w:val="240"/>
                          <w:marTop w:val="0"/>
                          <w:marBottom w:val="0"/>
                          <w:divBdr>
                            <w:top w:val="none" w:sz="0" w:space="0" w:color="auto"/>
                            <w:left w:val="none" w:sz="0" w:space="0" w:color="auto"/>
                            <w:bottom w:val="none" w:sz="0" w:space="0" w:color="auto"/>
                            <w:right w:val="single" w:sz="18" w:space="6" w:color="6CE26C"/>
                          </w:divBdr>
                        </w:div>
                        <w:div w:id="1594048118">
                          <w:marLeft w:val="0"/>
                          <w:marRight w:val="240"/>
                          <w:marTop w:val="0"/>
                          <w:marBottom w:val="0"/>
                          <w:divBdr>
                            <w:top w:val="none" w:sz="0" w:space="0" w:color="auto"/>
                            <w:left w:val="none" w:sz="0" w:space="0" w:color="auto"/>
                            <w:bottom w:val="none" w:sz="0" w:space="0" w:color="auto"/>
                            <w:right w:val="single" w:sz="18" w:space="6" w:color="6CE26C"/>
                          </w:divBdr>
                        </w:div>
                        <w:div w:id="1026634292">
                          <w:marLeft w:val="0"/>
                          <w:marRight w:val="240"/>
                          <w:marTop w:val="0"/>
                          <w:marBottom w:val="0"/>
                          <w:divBdr>
                            <w:top w:val="none" w:sz="0" w:space="0" w:color="auto"/>
                            <w:left w:val="none" w:sz="0" w:space="0" w:color="auto"/>
                            <w:bottom w:val="none" w:sz="0" w:space="0" w:color="auto"/>
                            <w:right w:val="single" w:sz="18" w:space="6" w:color="6CE26C"/>
                          </w:divBdr>
                        </w:div>
                        <w:div w:id="446854388">
                          <w:marLeft w:val="0"/>
                          <w:marRight w:val="240"/>
                          <w:marTop w:val="0"/>
                          <w:marBottom w:val="0"/>
                          <w:divBdr>
                            <w:top w:val="none" w:sz="0" w:space="0" w:color="auto"/>
                            <w:left w:val="none" w:sz="0" w:space="0" w:color="auto"/>
                            <w:bottom w:val="none" w:sz="0" w:space="0" w:color="auto"/>
                            <w:right w:val="single" w:sz="18" w:space="6" w:color="6CE26C"/>
                          </w:divBdr>
                        </w:div>
                        <w:div w:id="1386298756">
                          <w:marLeft w:val="0"/>
                          <w:marRight w:val="240"/>
                          <w:marTop w:val="0"/>
                          <w:marBottom w:val="0"/>
                          <w:divBdr>
                            <w:top w:val="none" w:sz="0" w:space="0" w:color="auto"/>
                            <w:left w:val="none" w:sz="0" w:space="0" w:color="auto"/>
                            <w:bottom w:val="none" w:sz="0" w:space="0" w:color="auto"/>
                            <w:right w:val="single" w:sz="18" w:space="6" w:color="6CE26C"/>
                          </w:divBdr>
                        </w:div>
                        <w:div w:id="134643078">
                          <w:marLeft w:val="0"/>
                          <w:marRight w:val="240"/>
                          <w:marTop w:val="0"/>
                          <w:marBottom w:val="0"/>
                          <w:divBdr>
                            <w:top w:val="none" w:sz="0" w:space="0" w:color="auto"/>
                            <w:left w:val="none" w:sz="0" w:space="0" w:color="auto"/>
                            <w:bottom w:val="none" w:sz="0" w:space="0" w:color="auto"/>
                            <w:right w:val="single" w:sz="18" w:space="6" w:color="6CE26C"/>
                          </w:divBdr>
                        </w:div>
                        <w:div w:id="649209485">
                          <w:marLeft w:val="0"/>
                          <w:marRight w:val="240"/>
                          <w:marTop w:val="0"/>
                          <w:marBottom w:val="0"/>
                          <w:divBdr>
                            <w:top w:val="none" w:sz="0" w:space="0" w:color="auto"/>
                            <w:left w:val="none" w:sz="0" w:space="0" w:color="auto"/>
                            <w:bottom w:val="none" w:sz="0" w:space="0" w:color="auto"/>
                            <w:right w:val="single" w:sz="18" w:space="6" w:color="6CE26C"/>
                          </w:divBdr>
                        </w:div>
                        <w:div w:id="203031169">
                          <w:marLeft w:val="0"/>
                          <w:marRight w:val="240"/>
                          <w:marTop w:val="0"/>
                          <w:marBottom w:val="0"/>
                          <w:divBdr>
                            <w:top w:val="none" w:sz="0" w:space="0" w:color="auto"/>
                            <w:left w:val="none" w:sz="0" w:space="0" w:color="auto"/>
                            <w:bottom w:val="none" w:sz="0" w:space="0" w:color="auto"/>
                            <w:right w:val="single" w:sz="18" w:space="6" w:color="6CE26C"/>
                          </w:divBdr>
                        </w:div>
                        <w:div w:id="228342904">
                          <w:marLeft w:val="0"/>
                          <w:marRight w:val="240"/>
                          <w:marTop w:val="0"/>
                          <w:marBottom w:val="0"/>
                          <w:divBdr>
                            <w:top w:val="none" w:sz="0" w:space="0" w:color="auto"/>
                            <w:left w:val="none" w:sz="0" w:space="0" w:color="auto"/>
                            <w:bottom w:val="none" w:sz="0" w:space="0" w:color="auto"/>
                            <w:right w:val="single" w:sz="18" w:space="6" w:color="6CE26C"/>
                          </w:divBdr>
                        </w:div>
                        <w:div w:id="1462772657">
                          <w:marLeft w:val="0"/>
                          <w:marRight w:val="240"/>
                          <w:marTop w:val="0"/>
                          <w:marBottom w:val="0"/>
                          <w:divBdr>
                            <w:top w:val="none" w:sz="0" w:space="0" w:color="auto"/>
                            <w:left w:val="none" w:sz="0" w:space="0" w:color="auto"/>
                            <w:bottom w:val="none" w:sz="0" w:space="0" w:color="auto"/>
                            <w:right w:val="single" w:sz="18" w:space="6" w:color="6CE26C"/>
                          </w:divBdr>
                        </w:div>
                        <w:div w:id="1159542521">
                          <w:marLeft w:val="0"/>
                          <w:marRight w:val="240"/>
                          <w:marTop w:val="0"/>
                          <w:marBottom w:val="0"/>
                          <w:divBdr>
                            <w:top w:val="none" w:sz="0" w:space="0" w:color="auto"/>
                            <w:left w:val="none" w:sz="0" w:space="0" w:color="auto"/>
                            <w:bottom w:val="none" w:sz="0" w:space="0" w:color="auto"/>
                            <w:right w:val="single" w:sz="18" w:space="6" w:color="6CE26C"/>
                          </w:divBdr>
                        </w:div>
                        <w:div w:id="77680616">
                          <w:marLeft w:val="0"/>
                          <w:marRight w:val="240"/>
                          <w:marTop w:val="0"/>
                          <w:marBottom w:val="0"/>
                          <w:divBdr>
                            <w:top w:val="none" w:sz="0" w:space="0" w:color="auto"/>
                            <w:left w:val="none" w:sz="0" w:space="0" w:color="auto"/>
                            <w:bottom w:val="none" w:sz="0" w:space="0" w:color="auto"/>
                            <w:right w:val="single" w:sz="18" w:space="6" w:color="6CE26C"/>
                          </w:divBdr>
                        </w:div>
                        <w:div w:id="98263584">
                          <w:marLeft w:val="0"/>
                          <w:marRight w:val="240"/>
                          <w:marTop w:val="0"/>
                          <w:marBottom w:val="0"/>
                          <w:divBdr>
                            <w:top w:val="none" w:sz="0" w:space="0" w:color="auto"/>
                            <w:left w:val="none" w:sz="0" w:space="0" w:color="auto"/>
                            <w:bottom w:val="none" w:sz="0" w:space="0" w:color="auto"/>
                            <w:right w:val="single" w:sz="18" w:space="6" w:color="6CE26C"/>
                          </w:divBdr>
                        </w:div>
                        <w:div w:id="203758128">
                          <w:marLeft w:val="0"/>
                          <w:marRight w:val="240"/>
                          <w:marTop w:val="0"/>
                          <w:marBottom w:val="0"/>
                          <w:divBdr>
                            <w:top w:val="none" w:sz="0" w:space="0" w:color="auto"/>
                            <w:left w:val="none" w:sz="0" w:space="0" w:color="auto"/>
                            <w:bottom w:val="none" w:sz="0" w:space="0" w:color="auto"/>
                            <w:right w:val="single" w:sz="18" w:space="6" w:color="6CE26C"/>
                          </w:divBdr>
                        </w:div>
                        <w:div w:id="581527843">
                          <w:marLeft w:val="0"/>
                          <w:marRight w:val="240"/>
                          <w:marTop w:val="0"/>
                          <w:marBottom w:val="0"/>
                          <w:divBdr>
                            <w:top w:val="none" w:sz="0" w:space="0" w:color="auto"/>
                            <w:left w:val="none" w:sz="0" w:space="0" w:color="auto"/>
                            <w:bottom w:val="none" w:sz="0" w:space="0" w:color="auto"/>
                            <w:right w:val="single" w:sz="18" w:space="6" w:color="6CE26C"/>
                          </w:divBdr>
                        </w:div>
                        <w:div w:id="64686470">
                          <w:marLeft w:val="0"/>
                          <w:marRight w:val="240"/>
                          <w:marTop w:val="0"/>
                          <w:marBottom w:val="0"/>
                          <w:divBdr>
                            <w:top w:val="none" w:sz="0" w:space="0" w:color="auto"/>
                            <w:left w:val="none" w:sz="0" w:space="0" w:color="auto"/>
                            <w:bottom w:val="none" w:sz="0" w:space="0" w:color="auto"/>
                            <w:right w:val="single" w:sz="18" w:space="6" w:color="6CE26C"/>
                          </w:divBdr>
                        </w:div>
                        <w:div w:id="1395202661">
                          <w:marLeft w:val="0"/>
                          <w:marRight w:val="240"/>
                          <w:marTop w:val="0"/>
                          <w:marBottom w:val="0"/>
                          <w:divBdr>
                            <w:top w:val="none" w:sz="0" w:space="0" w:color="auto"/>
                            <w:left w:val="none" w:sz="0" w:space="0" w:color="auto"/>
                            <w:bottom w:val="none" w:sz="0" w:space="0" w:color="auto"/>
                            <w:right w:val="single" w:sz="18" w:space="6" w:color="6CE26C"/>
                          </w:divBdr>
                        </w:div>
                        <w:div w:id="80218996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479689465">
              <w:marLeft w:val="0"/>
              <w:marRight w:val="0"/>
              <w:marTop w:val="0"/>
              <w:marBottom w:val="0"/>
              <w:divBdr>
                <w:top w:val="none" w:sz="0" w:space="0" w:color="auto"/>
                <w:left w:val="none" w:sz="0" w:space="0" w:color="auto"/>
                <w:bottom w:val="none" w:sz="0" w:space="0" w:color="auto"/>
                <w:right w:val="none" w:sz="0" w:space="0" w:color="auto"/>
              </w:divBdr>
              <w:divsChild>
                <w:div w:id="434130453">
                  <w:marLeft w:val="0"/>
                  <w:marRight w:val="0"/>
                  <w:marTop w:val="0"/>
                  <w:marBottom w:val="0"/>
                  <w:divBdr>
                    <w:top w:val="none" w:sz="0" w:space="0" w:color="auto"/>
                    <w:left w:val="none" w:sz="0" w:space="0" w:color="auto"/>
                    <w:bottom w:val="none" w:sz="0" w:space="0" w:color="auto"/>
                    <w:right w:val="none" w:sz="0" w:space="0" w:color="auto"/>
                  </w:divBdr>
                </w:div>
              </w:divsChild>
            </w:div>
            <w:div w:id="1211965979">
              <w:marLeft w:val="0"/>
              <w:marRight w:val="0"/>
              <w:marTop w:val="0"/>
              <w:marBottom w:val="0"/>
              <w:divBdr>
                <w:top w:val="none" w:sz="0" w:space="0" w:color="auto"/>
                <w:left w:val="none" w:sz="0" w:space="0" w:color="auto"/>
                <w:bottom w:val="none" w:sz="0" w:space="0" w:color="auto"/>
                <w:right w:val="none" w:sz="0" w:space="0" w:color="auto"/>
              </w:divBdr>
              <w:divsChild>
                <w:div w:id="718360180">
                  <w:marLeft w:val="0"/>
                  <w:marRight w:val="0"/>
                  <w:marTop w:val="0"/>
                  <w:marBottom w:val="0"/>
                  <w:divBdr>
                    <w:top w:val="none" w:sz="0" w:space="0" w:color="auto"/>
                    <w:left w:val="none" w:sz="0" w:space="0" w:color="auto"/>
                    <w:bottom w:val="none" w:sz="0" w:space="0" w:color="auto"/>
                    <w:right w:val="none" w:sz="0" w:space="0" w:color="auto"/>
                  </w:divBdr>
                </w:div>
              </w:divsChild>
            </w:div>
            <w:div w:id="1083376304">
              <w:marLeft w:val="0"/>
              <w:marRight w:val="0"/>
              <w:marTop w:val="0"/>
              <w:marBottom w:val="0"/>
              <w:divBdr>
                <w:top w:val="none" w:sz="0" w:space="0" w:color="auto"/>
                <w:left w:val="none" w:sz="0" w:space="0" w:color="auto"/>
                <w:bottom w:val="none" w:sz="0" w:space="0" w:color="auto"/>
                <w:right w:val="none" w:sz="0" w:space="0" w:color="auto"/>
              </w:divBdr>
              <w:divsChild>
                <w:div w:id="1200628964">
                  <w:marLeft w:val="0"/>
                  <w:marRight w:val="0"/>
                  <w:marTop w:val="0"/>
                  <w:marBottom w:val="0"/>
                  <w:divBdr>
                    <w:top w:val="none" w:sz="0" w:space="0" w:color="auto"/>
                    <w:left w:val="none" w:sz="0" w:space="0" w:color="auto"/>
                    <w:bottom w:val="none" w:sz="0" w:space="0" w:color="auto"/>
                    <w:right w:val="none" w:sz="0" w:space="0" w:color="auto"/>
                  </w:divBdr>
                </w:div>
              </w:divsChild>
            </w:div>
            <w:div w:id="7508122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51705821">
      <w:bodyDiv w:val="1"/>
      <w:marLeft w:val="0"/>
      <w:marRight w:val="0"/>
      <w:marTop w:val="0"/>
      <w:marBottom w:val="0"/>
      <w:divBdr>
        <w:top w:val="none" w:sz="0" w:space="0" w:color="auto"/>
        <w:left w:val="none" w:sz="0" w:space="0" w:color="auto"/>
        <w:bottom w:val="none" w:sz="0" w:space="0" w:color="auto"/>
        <w:right w:val="none" w:sz="0" w:space="0" w:color="auto"/>
      </w:divBdr>
      <w:divsChild>
        <w:div w:id="1568612023">
          <w:marLeft w:val="0"/>
          <w:marRight w:val="0"/>
          <w:marTop w:val="0"/>
          <w:marBottom w:val="0"/>
          <w:divBdr>
            <w:top w:val="none" w:sz="0" w:space="0" w:color="auto"/>
            <w:left w:val="none" w:sz="0" w:space="0" w:color="auto"/>
            <w:bottom w:val="none" w:sz="0" w:space="0" w:color="auto"/>
            <w:right w:val="none" w:sz="0" w:space="0" w:color="auto"/>
          </w:divBdr>
        </w:div>
        <w:div w:id="156649858">
          <w:marLeft w:val="0"/>
          <w:marRight w:val="0"/>
          <w:marTop w:val="0"/>
          <w:marBottom w:val="0"/>
          <w:divBdr>
            <w:top w:val="none" w:sz="0" w:space="0" w:color="auto"/>
            <w:left w:val="none" w:sz="0" w:space="0" w:color="auto"/>
            <w:bottom w:val="none" w:sz="0" w:space="0" w:color="auto"/>
            <w:right w:val="none" w:sz="0" w:space="0" w:color="auto"/>
          </w:divBdr>
          <w:divsChild>
            <w:div w:id="1407339513">
              <w:marLeft w:val="0"/>
              <w:marRight w:val="0"/>
              <w:marTop w:val="0"/>
              <w:marBottom w:val="0"/>
              <w:divBdr>
                <w:top w:val="dashed" w:sz="6" w:space="5" w:color="CCCCCC"/>
                <w:left w:val="dashed" w:sz="6" w:space="0" w:color="CCCCCC"/>
                <w:bottom w:val="dashed" w:sz="6" w:space="0" w:color="CCCCCC"/>
                <w:right w:val="dashed" w:sz="6" w:space="0" w:color="CCCCCC"/>
              </w:divBdr>
            </w:div>
            <w:div w:id="569387130">
              <w:marLeft w:val="0"/>
              <w:marRight w:val="0"/>
              <w:marTop w:val="150"/>
              <w:marBottom w:val="150"/>
              <w:divBdr>
                <w:top w:val="none" w:sz="0" w:space="0" w:color="auto"/>
                <w:left w:val="none" w:sz="0" w:space="0" w:color="auto"/>
                <w:bottom w:val="none" w:sz="0" w:space="0" w:color="auto"/>
                <w:right w:val="none" w:sz="0" w:space="0" w:color="auto"/>
              </w:divBdr>
            </w:div>
            <w:div w:id="344866241">
              <w:marLeft w:val="0"/>
              <w:marRight w:val="0"/>
              <w:marTop w:val="0"/>
              <w:marBottom w:val="0"/>
              <w:divBdr>
                <w:top w:val="none" w:sz="0" w:space="0" w:color="auto"/>
                <w:left w:val="none" w:sz="0" w:space="0" w:color="auto"/>
                <w:bottom w:val="none" w:sz="0" w:space="0" w:color="auto"/>
                <w:right w:val="none" w:sz="0" w:space="0" w:color="auto"/>
              </w:divBdr>
            </w:div>
            <w:div w:id="606426587">
              <w:marLeft w:val="0"/>
              <w:marRight w:val="0"/>
              <w:marTop w:val="150"/>
              <w:marBottom w:val="150"/>
              <w:divBdr>
                <w:top w:val="none" w:sz="0" w:space="0" w:color="auto"/>
                <w:left w:val="none" w:sz="0" w:space="0" w:color="auto"/>
                <w:bottom w:val="none" w:sz="0" w:space="0" w:color="auto"/>
                <w:right w:val="none" w:sz="0" w:space="0" w:color="auto"/>
              </w:divBdr>
            </w:div>
            <w:div w:id="1115637563">
              <w:marLeft w:val="0"/>
              <w:marRight w:val="0"/>
              <w:marTop w:val="0"/>
              <w:marBottom w:val="0"/>
              <w:divBdr>
                <w:top w:val="none" w:sz="0" w:space="0" w:color="auto"/>
                <w:left w:val="none" w:sz="0" w:space="0" w:color="auto"/>
                <w:bottom w:val="none" w:sz="0" w:space="0" w:color="auto"/>
                <w:right w:val="none" w:sz="0" w:space="0" w:color="auto"/>
              </w:divBdr>
              <w:divsChild>
                <w:div w:id="4514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430912">
      <w:bodyDiv w:val="1"/>
      <w:marLeft w:val="0"/>
      <w:marRight w:val="0"/>
      <w:marTop w:val="0"/>
      <w:marBottom w:val="0"/>
      <w:divBdr>
        <w:top w:val="none" w:sz="0" w:space="0" w:color="auto"/>
        <w:left w:val="none" w:sz="0" w:space="0" w:color="auto"/>
        <w:bottom w:val="none" w:sz="0" w:space="0" w:color="auto"/>
        <w:right w:val="none" w:sz="0" w:space="0" w:color="auto"/>
      </w:divBdr>
      <w:divsChild>
        <w:div w:id="73627810">
          <w:marLeft w:val="0"/>
          <w:marRight w:val="0"/>
          <w:marTop w:val="150"/>
          <w:marBottom w:val="150"/>
          <w:divBdr>
            <w:top w:val="none" w:sz="0" w:space="0" w:color="auto"/>
            <w:left w:val="none" w:sz="0" w:space="0" w:color="auto"/>
            <w:bottom w:val="none" w:sz="0" w:space="0" w:color="auto"/>
            <w:right w:val="none" w:sz="0" w:space="0" w:color="auto"/>
          </w:divBdr>
        </w:div>
        <w:div w:id="252934315">
          <w:marLeft w:val="0"/>
          <w:marRight w:val="0"/>
          <w:marTop w:val="150"/>
          <w:marBottom w:val="150"/>
          <w:divBdr>
            <w:top w:val="none" w:sz="0" w:space="0" w:color="auto"/>
            <w:left w:val="none" w:sz="0" w:space="0" w:color="auto"/>
            <w:bottom w:val="none" w:sz="0" w:space="0" w:color="auto"/>
            <w:right w:val="none" w:sz="0" w:space="0" w:color="auto"/>
          </w:divBdr>
        </w:div>
        <w:div w:id="1585991932">
          <w:marLeft w:val="0"/>
          <w:marRight w:val="0"/>
          <w:marTop w:val="150"/>
          <w:marBottom w:val="150"/>
          <w:divBdr>
            <w:top w:val="none" w:sz="0" w:space="0" w:color="auto"/>
            <w:left w:val="single" w:sz="24" w:space="8" w:color="4494CD"/>
            <w:bottom w:val="none" w:sz="0" w:space="0" w:color="auto"/>
            <w:right w:val="none" w:sz="0" w:space="0" w:color="auto"/>
          </w:divBdr>
        </w:div>
        <w:div w:id="897284139">
          <w:marLeft w:val="0"/>
          <w:marRight w:val="0"/>
          <w:marTop w:val="150"/>
          <w:marBottom w:val="150"/>
          <w:divBdr>
            <w:top w:val="none" w:sz="0" w:space="0" w:color="auto"/>
            <w:left w:val="none" w:sz="0" w:space="0" w:color="auto"/>
            <w:bottom w:val="none" w:sz="0" w:space="0" w:color="auto"/>
            <w:right w:val="none" w:sz="0" w:space="0" w:color="auto"/>
          </w:divBdr>
        </w:div>
        <w:div w:id="1031341436">
          <w:marLeft w:val="0"/>
          <w:marRight w:val="0"/>
          <w:marTop w:val="150"/>
          <w:marBottom w:val="150"/>
          <w:divBdr>
            <w:top w:val="none" w:sz="0" w:space="0" w:color="auto"/>
            <w:left w:val="none" w:sz="0" w:space="0" w:color="auto"/>
            <w:bottom w:val="none" w:sz="0" w:space="0" w:color="auto"/>
            <w:right w:val="none" w:sz="0" w:space="0" w:color="auto"/>
          </w:divBdr>
        </w:div>
        <w:div w:id="1285431429">
          <w:marLeft w:val="0"/>
          <w:marRight w:val="0"/>
          <w:marTop w:val="0"/>
          <w:marBottom w:val="0"/>
          <w:divBdr>
            <w:top w:val="none" w:sz="0" w:space="0" w:color="auto"/>
            <w:left w:val="none" w:sz="0" w:space="0" w:color="auto"/>
            <w:bottom w:val="none" w:sz="0" w:space="0" w:color="auto"/>
            <w:right w:val="none" w:sz="0" w:space="0" w:color="auto"/>
          </w:divBdr>
          <w:divsChild>
            <w:div w:id="1148741187">
              <w:marLeft w:val="0"/>
              <w:marRight w:val="0"/>
              <w:marTop w:val="0"/>
              <w:marBottom w:val="0"/>
              <w:divBdr>
                <w:top w:val="none" w:sz="0" w:space="0" w:color="auto"/>
                <w:left w:val="none" w:sz="0" w:space="0" w:color="auto"/>
                <w:bottom w:val="none" w:sz="0" w:space="0" w:color="auto"/>
                <w:right w:val="none" w:sz="0" w:space="0" w:color="auto"/>
              </w:divBdr>
              <w:divsChild>
                <w:div w:id="393546814">
                  <w:marLeft w:val="0"/>
                  <w:marRight w:val="0"/>
                  <w:marTop w:val="240"/>
                  <w:marBottom w:val="240"/>
                  <w:divBdr>
                    <w:top w:val="none" w:sz="0" w:space="0" w:color="auto"/>
                    <w:left w:val="none" w:sz="0" w:space="0" w:color="auto"/>
                    <w:bottom w:val="none" w:sz="0" w:space="0" w:color="auto"/>
                    <w:right w:val="none" w:sz="0" w:space="0" w:color="auto"/>
                  </w:divBdr>
                  <w:divsChild>
                    <w:div w:id="174930826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328798380">
          <w:marLeft w:val="0"/>
          <w:marRight w:val="0"/>
          <w:marTop w:val="150"/>
          <w:marBottom w:val="150"/>
          <w:divBdr>
            <w:top w:val="none" w:sz="0" w:space="0" w:color="auto"/>
            <w:left w:val="none" w:sz="0" w:space="0" w:color="auto"/>
            <w:bottom w:val="none" w:sz="0" w:space="0" w:color="auto"/>
            <w:right w:val="none" w:sz="0" w:space="0" w:color="auto"/>
          </w:divBdr>
        </w:div>
      </w:divsChild>
    </w:div>
    <w:div w:id="943463786">
      <w:bodyDiv w:val="1"/>
      <w:marLeft w:val="0"/>
      <w:marRight w:val="0"/>
      <w:marTop w:val="0"/>
      <w:marBottom w:val="0"/>
      <w:divBdr>
        <w:top w:val="none" w:sz="0" w:space="0" w:color="auto"/>
        <w:left w:val="none" w:sz="0" w:space="0" w:color="auto"/>
        <w:bottom w:val="none" w:sz="0" w:space="0" w:color="auto"/>
        <w:right w:val="none" w:sz="0" w:space="0" w:color="auto"/>
      </w:divBdr>
      <w:divsChild>
        <w:div w:id="1014571762">
          <w:marLeft w:val="0"/>
          <w:marRight w:val="0"/>
          <w:marTop w:val="0"/>
          <w:marBottom w:val="0"/>
          <w:divBdr>
            <w:top w:val="none" w:sz="0" w:space="0" w:color="auto"/>
            <w:left w:val="none" w:sz="0" w:space="0" w:color="auto"/>
            <w:bottom w:val="none" w:sz="0" w:space="0" w:color="auto"/>
            <w:right w:val="none" w:sz="0" w:space="0" w:color="auto"/>
          </w:divBdr>
          <w:divsChild>
            <w:div w:id="1613390850">
              <w:marLeft w:val="0"/>
              <w:marRight w:val="0"/>
              <w:marTop w:val="0"/>
              <w:marBottom w:val="0"/>
              <w:divBdr>
                <w:top w:val="none" w:sz="0" w:space="0" w:color="auto"/>
                <w:left w:val="none" w:sz="0" w:space="0" w:color="auto"/>
                <w:bottom w:val="none" w:sz="0" w:space="0" w:color="auto"/>
                <w:right w:val="none" w:sz="0" w:space="0" w:color="auto"/>
              </w:divBdr>
            </w:div>
            <w:div w:id="1934050487">
              <w:marLeft w:val="0"/>
              <w:marRight w:val="0"/>
              <w:marTop w:val="0"/>
              <w:marBottom w:val="0"/>
              <w:divBdr>
                <w:top w:val="none" w:sz="0" w:space="0" w:color="auto"/>
                <w:left w:val="none" w:sz="0" w:space="0" w:color="auto"/>
                <w:bottom w:val="none" w:sz="0" w:space="0" w:color="auto"/>
                <w:right w:val="none" w:sz="0" w:space="0" w:color="auto"/>
              </w:divBdr>
              <w:divsChild>
                <w:div w:id="803930794">
                  <w:marLeft w:val="0"/>
                  <w:marRight w:val="0"/>
                  <w:marTop w:val="0"/>
                  <w:marBottom w:val="240"/>
                  <w:divBdr>
                    <w:top w:val="single" w:sz="6" w:space="8" w:color="AAAAAA"/>
                    <w:left w:val="single" w:sz="6" w:space="8" w:color="AAAAAA"/>
                    <w:bottom w:val="single" w:sz="6" w:space="8" w:color="AAAAAA"/>
                    <w:right w:val="single" w:sz="6" w:space="8" w:color="AAAAAA"/>
                  </w:divBdr>
                  <w:divsChild>
                    <w:div w:id="1259607307">
                      <w:marLeft w:val="0"/>
                      <w:marRight w:val="0"/>
                      <w:marTop w:val="0"/>
                      <w:marBottom w:val="0"/>
                      <w:divBdr>
                        <w:top w:val="none" w:sz="0" w:space="0" w:color="auto"/>
                        <w:left w:val="none" w:sz="0" w:space="0" w:color="auto"/>
                        <w:bottom w:val="none" w:sz="0" w:space="0" w:color="auto"/>
                        <w:right w:val="none" w:sz="0" w:space="0" w:color="auto"/>
                      </w:divBdr>
                    </w:div>
                  </w:divsChild>
                </w:div>
                <w:div w:id="827096616">
                  <w:marLeft w:val="0"/>
                  <w:marRight w:val="0"/>
                  <w:marTop w:val="0"/>
                  <w:marBottom w:val="0"/>
                  <w:divBdr>
                    <w:top w:val="dashed" w:sz="6" w:space="5" w:color="CCCCCC"/>
                    <w:left w:val="dashed" w:sz="6" w:space="0" w:color="CCCCCC"/>
                    <w:bottom w:val="dashed" w:sz="6" w:space="0" w:color="CCCCCC"/>
                    <w:right w:val="dashed" w:sz="6" w:space="0" w:color="CCCCCC"/>
                  </w:divBdr>
                </w:div>
                <w:div w:id="1832866355">
                  <w:marLeft w:val="0"/>
                  <w:marRight w:val="0"/>
                  <w:marTop w:val="0"/>
                  <w:marBottom w:val="0"/>
                  <w:divBdr>
                    <w:top w:val="none" w:sz="0" w:space="0" w:color="auto"/>
                    <w:left w:val="none" w:sz="0" w:space="0" w:color="auto"/>
                    <w:bottom w:val="none" w:sz="0" w:space="0" w:color="auto"/>
                    <w:right w:val="none" w:sz="0" w:space="0" w:color="auto"/>
                  </w:divBdr>
                  <w:divsChild>
                    <w:div w:id="5399969">
                      <w:marLeft w:val="0"/>
                      <w:marRight w:val="0"/>
                      <w:marTop w:val="0"/>
                      <w:marBottom w:val="0"/>
                      <w:divBdr>
                        <w:top w:val="none" w:sz="0" w:space="0" w:color="auto"/>
                        <w:left w:val="none" w:sz="0" w:space="0" w:color="auto"/>
                        <w:bottom w:val="none" w:sz="0" w:space="0" w:color="auto"/>
                        <w:right w:val="none" w:sz="0" w:space="0" w:color="auto"/>
                      </w:divBdr>
                      <w:divsChild>
                        <w:div w:id="1620650100">
                          <w:marLeft w:val="0"/>
                          <w:marRight w:val="0"/>
                          <w:marTop w:val="240"/>
                          <w:marBottom w:val="240"/>
                          <w:divBdr>
                            <w:top w:val="none" w:sz="0" w:space="0" w:color="auto"/>
                            <w:left w:val="none" w:sz="0" w:space="0" w:color="auto"/>
                            <w:bottom w:val="none" w:sz="0" w:space="0" w:color="auto"/>
                            <w:right w:val="none" w:sz="0" w:space="0" w:color="auto"/>
                          </w:divBdr>
                          <w:divsChild>
                            <w:div w:id="1796826463">
                              <w:marLeft w:val="0"/>
                              <w:marRight w:val="240"/>
                              <w:marTop w:val="0"/>
                              <w:marBottom w:val="0"/>
                              <w:divBdr>
                                <w:top w:val="none" w:sz="0" w:space="0" w:color="auto"/>
                                <w:left w:val="none" w:sz="0" w:space="0" w:color="auto"/>
                                <w:bottom w:val="none" w:sz="0" w:space="0" w:color="auto"/>
                                <w:right w:val="single" w:sz="18" w:space="6" w:color="6CE26C"/>
                              </w:divBdr>
                            </w:div>
                            <w:div w:id="152643201">
                              <w:marLeft w:val="0"/>
                              <w:marRight w:val="240"/>
                              <w:marTop w:val="0"/>
                              <w:marBottom w:val="0"/>
                              <w:divBdr>
                                <w:top w:val="none" w:sz="0" w:space="0" w:color="auto"/>
                                <w:left w:val="none" w:sz="0" w:space="0" w:color="auto"/>
                                <w:bottom w:val="none" w:sz="0" w:space="0" w:color="auto"/>
                                <w:right w:val="single" w:sz="18" w:space="6" w:color="6CE26C"/>
                              </w:divBdr>
                            </w:div>
                            <w:div w:id="922833730">
                              <w:marLeft w:val="0"/>
                              <w:marRight w:val="240"/>
                              <w:marTop w:val="0"/>
                              <w:marBottom w:val="0"/>
                              <w:divBdr>
                                <w:top w:val="none" w:sz="0" w:space="0" w:color="auto"/>
                                <w:left w:val="none" w:sz="0" w:space="0" w:color="auto"/>
                                <w:bottom w:val="none" w:sz="0" w:space="0" w:color="auto"/>
                                <w:right w:val="single" w:sz="18" w:space="6" w:color="6CE26C"/>
                              </w:divBdr>
                            </w:div>
                            <w:div w:id="1037436802">
                              <w:marLeft w:val="0"/>
                              <w:marRight w:val="240"/>
                              <w:marTop w:val="0"/>
                              <w:marBottom w:val="0"/>
                              <w:divBdr>
                                <w:top w:val="none" w:sz="0" w:space="0" w:color="auto"/>
                                <w:left w:val="none" w:sz="0" w:space="0" w:color="auto"/>
                                <w:bottom w:val="none" w:sz="0" w:space="0" w:color="auto"/>
                                <w:right w:val="single" w:sz="18" w:space="6" w:color="6CE26C"/>
                              </w:divBdr>
                            </w:div>
                            <w:div w:id="516239649">
                              <w:marLeft w:val="0"/>
                              <w:marRight w:val="240"/>
                              <w:marTop w:val="0"/>
                              <w:marBottom w:val="0"/>
                              <w:divBdr>
                                <w:top w:val="none" w:sz="0" w:space="0" w:color="auto"/>
                                <w:left w:val="none" w:sz="0" w:space="0" w:color="auto"/>
                                <w:bottom w:val="none" w:sz="0" w:space="0" w:color="auto"/>
                                <w:right w:val="single" w:sz="18" w:space="6" w:color="6CE26C"/>
                              </w:divBdr>
                            </w:div>
                            <w:div w:id="1535774310">
                              <w:marLeft w:val="0"/>
                              <w:marRight w:val="240"/>
                              <w:marTop w:val="0"/>
                              <w:marBottom w:val="0"/>
                              <w:divBdr>
                                <w:top w:val="none" w:sz="0" w:space="0" w:color="auto"/>
                                <w:left w:val="none" w:sz="0" w:space="0" w:color="auto"/>
                                <w:bottom w:val="none" w:sz="0" w:space="0" w:color="auto"/>
                                <w:right w:val="single" w:sz="18" w:space="6" w:color="6CE26C"/>
                              </w:divBdr>
                            </w:div>
                            <w:div w:id="1656953827">
                              <w:marLeft w:val="0"/>
                              <w:marRight w:val="240"/>
                              <w:marTop w:val="0"/>
                              <w:marBottom w:val="0"/>
                              <w:divBdr>
                                <w:top w:val="none" w:sz="0" w:space="0" w:color="auto"/>
                                <w:left w:val="none" w:sz="0" w:space="0" w:color="auto"/>
                                <w:bottom w:val="none" w:sz="0" w:space="0" w:color="auto"/>
                                <w:right w:val="single" w:sz="18" w:space="6" w:color="6CE26C"/>
                              </w:divBdr>
                            </w:div>
                            <w:div w:id="1752047347">
                              <w:marLeft w:val="0"/>
                              <w:marRight w:val="240"/>
                              <w:marTop w:val="0"/>
                              <w:marBottom w:val="0"/>
                              <w:divBdr>
                                <w:top w:val="none" w:sz="0" w:space="0" w:color="auto"/>
                                <w:left w:val="none" w:sz="0" w:space="0" w:color="auto"/>
                                <w:bottom w:val="none" w:sz="0" w:space="0" w:color="auto"/>
                                <w:right w:val="single" w:sz="18" w:space="6" w:color="6CE26C"/>
                              </w:divBdr>
                            </w:div>
                            <w:div w:id="1373992851">
                              <w:marLeft w:val="0"/>
                              <w:marRight w:val="240"/>
                              <w:marTop w:val="0"/>
                              <w:marBottom w:val="0"/>
                              <w:divBdr>
                                <w:top w:val="none" w:sz="0" w:space="0" w:color="auto"/>
                                <w:left w:val="none" w:sz="0" w:space="0" w:color="auto"/>
                                <w:bottom w:val="none" w:sz="0" w:space="0" w:color="auto"/>
                                <w:right w:val="single" w:sz="18" w:space="6" w:color="6CE26C"/>
                              </w:divBdr>
                            </w:div>
                            <w:div w:id="1859809301">
                              <w:marLeft w:val="0"/>
                              <w:marRight w:val="240"/>
                              <w:marTop w:val="0"/>
                              <w:marBottom w:val="0"/>
                              <w:divBdr>
                                <w:top w:val="none" w:sz="0" w:space="0" w:color="auto"/>
                                <w:left w:val="none" w:sz="0" w:space="0" w:color="auto"/>
                                <w:bottom w:val="none" w:sz="0" w:space="0" w:color="auto"/>
                                <w:right w:val="single" w:sz="18" w:space="6" w:color="6CE26C"/>
                              </w:divBdr>
                            </w:div>
                            <w:div w:id="192041970">
                              <w:marLeft w:val="0"/>
                              <w:marRight w:val="240"/>
                              <w:marTop w:val="0"/>
                              <w:marBottom w:val="0"/>
                              <w:divBdr>
                                <w:top w:val="none" w:sz="0" w:space="0" w:color="auto"/>
                                <w:left w:val="none" w:sz="0" w:space="0" w:color="auto"/>
                                <w:bottom w:val="none" w:sz="0" w:space="0" w:color="auto"/>
                                <w:right w:val="single" w:sz="18" w:space="6" w:color="6CE26C"/>
                              </w:divBdr>
                            </w:div>
                            <w:div w:id="390924826">
                              <w:marLeft w:val="0"/>
                              <w:marRight w:val="240"/>
                              <w:marTop w:val="0"/>
                              <w:marBottom w:val="0"/>
                              <w:divBdr>
                                <w:top w:val="none" w:sz="0" w:space="0" w:color="auto"/>
                                <w:left w:val="none" w:sz="0" w:space="0" w:color="auto"/>
                                <w:bottom w:val="none" w:sz="0" w:space="0" w:color="auto"/>
                                <w:right w:val="single" w:sz="18" w:space="6" w:color="6CE26C"/>
                              </w:divBdr>
                            </w:div>
                            <w:div w:id="139352248">
                              <w:marLeft w:val="0"/>
                              <w:marRight w:val="240"/>
                              <w:marTop w:val="0"/>
                              <w:marBottom w:val="0"/>
                              <w:divBdr>
                                <w:top w:val="none" w:sz="0" w:space="0" w:color="auto"/>
                                <w:left w:val="none" w:sz="0" w:space="0" w:color="auto"/>
                                <w:bottom w:val="none" w:sz="0" w:space="0" w:color="auto"/>
                                <w:right w:val="single" w:sz="18" w:space="6" w:color="6CE26C"/>
                              </w:divBdr>
                            </w:div>
                            <w:div w:id="1026254027">
                              <w:marLeft w:val="0"/>
                              <w:marRight w:val="240"/>
                              <w:marTop w:val="0"/>
                              <w:marBottom w:val="0"/>
                              <w:divBdr>
                                <w:top w:val="none" w:sz="0" w:space="0" w:color="auto"/>
                                <w:left w:val="none" w:sz="0" w:space="0" w:color="auto"/>
                                <w:bottom w:val="none" w:sz="0" w:space="0" w:color="auto"/>
                                <w:right w:val="single" w:sz="18" w:space="6" w:color="6CE26C"/>
                              </w:divBdr>
                            </w:div>
                            <w:div w:id="1933663311">
                              <w:marLeft w:val="0"/>
                              <w:marRight w:val="240"/>
                              <w:marTop w:val="0"/>
                              <w:marBottom w:val="0"/>
                              <w:divBdr>
                                <w:top w:val="none" w:sz="0" w:space="0" w:color="auto"/>
                                <w:left w:val="none" w:sz="0" w:space="0" w:color="auto"/>
                                <w:bottom w:val="none" w:sz="0" w:space="0" w:color="auto"/>
                                <w:right w:val="single" w:sz="18" w:space="6" w:color="6CE26C"/>
                              </w:divBdr>
                            </w:div>
                            <w:div w:id="1445884559">
                              <w:marLeft w:val="0"/>
                              <w:marRight w:val="240"/>
                              <w:marTop w:val="0"/>
                              <w:marBottom w:val="0"/>
                              <w:divBdr>
                                <w:top w:val="none" w:sz="0" w:space="0" w:color="auto"/>
                                <w:left w:val="none" w:sz="0" w:space="0" w:color="auto"/>
                                <w:bottom w:val="none" w:sz="0" w:space="0" w:color="auto"/>
                                <w:right w:val="single" w:sz="18" w:space="6" w:color="6CE26C"/>
                              </w:divBdr>
                            </w:div>
                            <w:div w:id="206860287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935748291">
                  <w:marLeft w:val="0"/>
                  <w:marRight w:val="0"/>
                  <w:marTop w:val="0"/>
                  <w:marBottom w:val="0"/>
                  <w:divBdr>
                    <w:top w:val="none" w:sz="0" w:space="0" w:color="auto"/>
                    <w:left w:val="none" w:sz="0" w:space="0" w:color="auto"/>
                    <w:bottom w:val="none" w:sz="0" w:space="0" w:color="auto"/>
                    <w:right w:val="none" w:sz="0" w:space="0" w:color="auto"/>
                  </w:divBdr>
                  <w:divsChild>
                    <w:div w:id="187762852">
                      <w:marLeft w:val="0"/>
                      <w:marRight w:val="0"/>
                      <w:marTop w:val="0"/>
                      <w:marBottom w:val="0"/>
                      <w:divBdr>
                        <w:top w:val="none" w:sz="0" w:space="0" w:color="auto"/>
                        <w:left w:val="none" w:sz="0" w:space="0" w:color="auto"/>
                        <w:bottom w:val="none" w:sz="0" w:space="0" w:color="auto"/>
                        <w:right w:val="none" w:sz="0" w:space="0" w:color="auto"/>
                      </w:divBdr>
                    </w:div>
                  </w:divsChild>
                </w:div>
                <w:div w:id="22366384">
                  <w:marLeft w:val="0"/>
                  <w:marRight w:val="0"/>
                  <w:marTop w:val="0"/>
                  <w:marBottom w:val="0"/>
                  <w:divBdr>
                    <w:top w:val="none" w:sz="0" w:space="0" w:color="auto"/>
                    <w:left w:val="none" w:sz="0" w:space="0" w:color="auto"/>
                    <w:bottom w:val="none" w:sz="0" w:space="0" w:color="auto"/>
                    <w:right w:val="none" w:sz="0" w:space="0" w:color="auto"/>
                  </w:divBdr>
                  <w:divsChild>
                    <w:div w:id="1007051993">
                      <w:marLeft w:val="0"/>
                      <w:marRight w:val="0"/>
                      <w:marTop w:val="0"/>
                      <w:marBottom w:val="0"/>
                      <w:divBdr>
                        <w:top w:val="none" w:sz="0" w:space="0" w:color="auto"/>
                        <w:left w:val="none" w:sz="0" w:space="0" w:color="auto"/>
                        <w:bottom w:val="none" w:sz="0" w:space="0" w:color="auto"/>
                        <w:right w:val="none" w:sz="0" w:space="0" w:color="auto"/>
                      </w:divBdr>
                    </w:div>
                  </w:divsChild>
                </w:div>
                <w:div w:id="882597029">
                  <w:marLeft w:val="0"/>
                  <w:marRight w:val="0"/>
                  <w:marTop w:val="0"/>
                  <w:marBottom w:val="0"/>
                  <w:divBdr>
                    <w:top w:val="none" w:sz="0" w:space="0" w:color="auto"/>
                    <w:left w:val="none" w:sz="0" w:space="0" w:color="auto"/>
                    <w:bottom w:val="none" w:sz="0" w:space="0" w:color="auto"/>
                    <w:right w:val="none" w:sz="0" w:space="0" w:color="auto"/>
                  </w:divBdr>
                  <w:divsChild>
                    <w:div w:id="1615597650">
                      <w:marLeft w:val="0"/>
                      <w:marRight w:val="0"/>
                      <w:marTop w:val="0"/>
                      <w:marBottom w:val="0"/>
                      <w:divBdr>
                        <w:top w:val="none" w:sz="0" w:space="0" w:color="auto"/>
                        <w:left w:val="none" w:sz="0" w:space="0" w:color="auto"/>
                        <w:bottom w:val="none" w:sz="0" w:space="0" w:color="auto"/>
                        <w:right w:val="none" w:sz="0" w:space="0" w:color="auto"/>
                      </w:divBdr>
                      <w:divsChild>
                        <w:div w:id="2070103768">
                          <w:marLeft w:val="0"/>
                          <w:marRight w:val="0"/>
                          <w:marTop w:val="240"/>
                          <w:marBottom w:val="240"/>
                          <w:divBdr>
                            <w:top w:val="none" w:sz="0" w:space="0" w:color="auto"/>
                            <w:left w:val="none" w:sz="0" w:space="0" w:color="auto"/>
                            <w:bottom w:val="none" w:sz="0" w:space="0" w:color="auto"/>
                            <w:right w:val="none" w:sz="0" w:space="0" w:color="auto"/>
                          </w:divBdr>
                          <w:divsChild>
                            <w:div w:id="665520728">
                              <w:marLeft w:val="0"/>
                              <w:marRight w:val="240"/>
                              <w:marTop w:val="0"/>
                              <w:marBottom w:val="0"/>
                              <w:divBdr>
                                <w:top w:val="none" w:sz="0" w:space="0" w:color="auto"/>
                                <w:left w:val="none" w:sz="0" w:space="0" w:color="auto"/>
                                <w:bottom w:val="none" w:sz="0" w:space="0" w:color="auto"/>
                                <w:right w:val="single" w:sz="18" w:space="6" w:color="6CE26C"/>
                              </w:divBdr>
                            </w:div>
                            <w:div w:id="1853371932">
                              <w:marLeft w:val="0"/>
                              <w:marRight w:val="240"/>
                              <w:marTop w:val="0"/>
                              <w:marBottom w:val="0"/>
                              <w:divBdr>
                                <w:top w:val="none" w:sz="0" w:space="0" w:color="auto"/>
                                <w:left w:val="none" w:sz="0" w:space="0" w:color="auto"/>
                                <w:bottom w:val="none" w:sz="0" w:space="0" w:color="auto"/>
                                <w:right w:val="single" w:sz="18" w:space="6" w:color="6CE26C"/>
                              </w:divBdr>
                            </w:div>
                            <w:div w:id="1977760538">
                              <w:marLeft w:val="0"/>
                              <w:marRight w:val="240"/>
                              <w:marTop w:val="0"/>
                              <w:marBottom w:val="0"/>
                              <w:divBdr>
                                <w:top w:val="none" w:sz="0" w:space="0" w:color="auto"/>
                                <w:left w:val="none" w:sz="0" w:space="0" w:color="auto"/>
                                <w:bottom w:val="none" w:sz="0" w:space="0" w:color="auto"/>
                                <w:right w:val="single" w:sz="18" w:space="6" w:color="6CE26C"/>
                              </w:divBdr>
                            </w:div>
                            <w:div w:id="1838038249">
                              <w:marLeft w:val="0"/>
                              <w:marRight w:val="240"/>
                              <w:marTop w:val="0"/>
                              <w:marBottom w:val="0"/>
                              <w:divBdr>
                                <w:top w:val="none" w:sz="0" w:space="0" w:color="auto"/>
                                <w:left w:val="none" w:sz="0" w:space="0" w:color="auto"/>
                                <w:bottom w:val="none" w:sz="0" w:space="0" w:color="auto"/>
                                <w:right w:val="single" w:sz="18" w:space="6" w:color="6CE26C"/>
                              </w:divBdr>
                            </w:div>
                            <w:div w:id="1046175741">
                              <w:marLeft w:val="0"/>
                              <w:marRight w:val="240"/>
                              <w:marTop w:val="0"/>
                              <w:marBottom w:val="0"/>
                              <w:divBdr>
                                <w:top w:val="none" w:sz="0" w:space="0" w:color="auto"/>
                                <w:left w:val="none" w:sz="0" w:space="0" w:color="auto"/>
                                <w:bottom w:val="none" w:sz="0" w:space="0" w:color="auto"/>
                                <w:right w:val="single" w:sz="18" w:space="6" w:color="6CE26C"/>
                              </w:divBdr>
                            </w:div>
                            <w:div w:id="30173914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640036486">
                  <w:marLeft w:val="0"/>
                  <w:marRight w:val="0"/>
                  <w:marTop w:val="0"/>
                  <w:marBottom w:val="0"/>
                  <w:divBdr>
                    <w:top w:val="none" w:sz="0" w:space="0" w:color="auto"/>
                    <w:left w:val="none" w:sz="0" w:space="0" w:color="auto"/>
                    <w:bottom w:val="none" w:sz="0" w:space="0" w:color="auto"/>
                    <w:right w:val="none" w:sz="0" w:space="0" w:color="auto"/>
                  </w:divBdr>
                  <w:divsChild>
                    <w:div w:id="1578437330">
                      <w:marLeft w:val="0"/>
                      <w:marRight w:val="0"/>
                      <w:marTop w:val="0"/>
                      <w:marBottom w:val="0"/>
                      <w:divBdr>
                        <w:top w:val="none" w:sz="0" w:space="0" w:color="auto"/>
                        <w:left w:val="none" w:sz="0" w:space="0" w:color="auto"/>
                        <w:bottom w:val="none" w:sz="0" w:space="0" w:color="auto"/>
                        <w:right w:val="none" w:sz="0" w:space="0" w:color="auto"/>
                      </w:divBdr>
                    </w:div>
                  </w:divsChild>
                </w:div>
                <w:div w:id="290866934">
                  <w:marLeft w:val="0"/>
                  <w:marRight w:val="0"/>
                  <w:marTop w:val="0"/>
                  <w:marBottom w:val="0"/>
                  <w:divBdr>
                    <w:top w:val="none" w:sz="0" w:space="0" w:color="auto"/>
                    <w:left w:val="none" w:sz="0" w:space="0" w:color="auto"/>
                    <w:bottom w:val="none" w:sz="0" w:space="0" w:color="auto"/>
                    <w:right w:val="none" w:sz="0" w:space="0" w:color="auto"/>
                  </w:divBdr>
                  <w:divsChild>
                    <w:div w:id="2014263437">
                      <w:marLeft w:val="0"/>
                      <w:marRight w:val="0"/>
                      <w:marTop w:val="0"/>
                      <w:marBottom w:val="0"/>
                      <w:divBdr>
                        <w:top w:val="none" w:sz="0" w:space="0" w:color="auto"/>
                        <w:left w:val="none" w:sz="0" w:space="0" w:color="auto"/>
                        <w:bottom w:val="none" w:sz="0" w:space="0" w:color="auto"/>
                        <w:right w:val="none" w:sz="0" w:space="0" w:color="auto"/>
                      </w:divBdr>
                      <w:divsChild>
                        <w:div w:id="1004209352">
                          <w:marLeft w:val="0"/>
                          <w:marRight w:val="0"/>
                          <w:marTop w:val="240"/>
                          <w:marBottom w:val="240"/>
                          <w:divBdr>
                            <w:top w:val="none" w:sz="0" w:space="0" w:color="auto"/>
                            <w:left w:val="none" w:sz="0" w:space="0" w:color="auto"/>
                            <w:bottom w:val="none" w:sz="0" w:space="0" w:color="auto"/>
                            <w:right w:val="none" w:sz="0" w:space="0" w:color="auto"/>
                          </w:divBdr>
                          <w:divsChild>
                            <w:div w:id="1303732519">
                              <w:marLeft w:val="0"/>
                              <w:marRight w:val="240"/>
                              <w:marTop w:val="0"/>
                              <w:marBottom w:val="0"/>
                              <w:divBdr>
                                <w:top w:val="none" w:sz="0" w:space="0" w:color="auto"/>
                                <w:left w:val="none" w:sz="0" w:space="0" w:color="auto"/>
                                <w:bottom w:val="none" w:sz="0" w:space="0" w:color="auto"/>
                                <w:right w:val="single" w:sz="18" w:space="6" w:color="6CE26C"/>
                              </w:divBdr>
                            </w:div>
                            <w:div w:id="1094521248">
                              <w:marLeft w:val="0"/>
                              <w:marRight w:val="240"/>
                              <w:marTop w:val="0"/>
                              <w:marBottom w:val="0"/>
                              <w:divBdr>
                                <w:top w:val="none" w:sz="0" w:space="0" w:color="auto"/>
                                <w:left w:val="none" w:sz="0" w:space="0" w:color="auto"/>
                                <w:bottom w:val="none" w:sz="0" w:space="0" w:color="auto"/>
                                <w:right w:val="single" w:sz="18" w:space="6" w:color="6CE26C"/>
                              </w:divBdr>
                            </w:div>
                            <w:div w:id="980308557">
                              <w:marLeft w:val="0"/>
                              <w:marRight w:val="240"/>
                              <w:marTop w:val="0"/>
                              <w:marBottom w:val="0"/>
                              <w:divBdr>
                                <w:top w:val="none" w:sz="0" w:space="0" w:color="auto"/>
                                <w:left w:val="none" w:sz="0" w:space="0" w:color="auto"/>
                                <w:bottom w:val="none" w:sz="0" w:space="0" w:color="auto"/>
                                <w:right w:val="single" w:sz="18" w:space="6" w:color="6CE26C"/>
                              </w:divBdr>
                            </w:div>
                            <w:div w:id="1800800452">
                              <w:marLeft w:val="0"/>
                              <w:marRight w:val="240"/>
                              <w:marTop w:val="0"/>
                              <w:marBottom w:val="0"/>
                              <w:divBdr>
                                <w:top w:val="none" w:sz="0" w:space="0" w:color="auto"/>
                                <w:left w:val="none" w:sz="0" w:space="0" w:color="auto"/>
                                <w:bottom w:val="none" w:sz="0" w:space="0" w:color="auto"/>
                                <w:right w:val="single" w:sz="18" w:space="6" w:color="6CE26C"/>
                              </w:divBdr>
                            </w:div>
                            <w:div w:id="1163548224">
                              <w:marLeft w:val="0"/>
                              <w:marRight w:val="240"/>
                              <w:marTop w:val="0"/>
                              <w:marBottom w:val="0"/>
                              <w:divBdr>
                                <w:top w:val="none" w:sz="0" w:space="0" w:color="auto"/>
                                <w:left w:val="none" w:sz="0" w:space="0" w:color="auto"/>
                                <w:bottom w:val="none" w:sz="0" w:space="0" w:color="auto"/>
                                <w:right w:val="single" w:sz="18" w:space="6" w:color="6CE26C"/>
                              </w:divBdr>
                            </w:div>
                            <w:div w:id="2015917384">
                              <w:marLeft w:val="0"/>
                              <w:marRight w:val="240"/>
                              <w:marTop w:val="0"/>
                              <w:marBottom w:val="0"/>
                              <w:divBdr>
                                <w:top w:val="none" w:sz="0" w:space="0" w:color="auto"/>
                                <w:left w:val="none" w:sz="0" w:space="0" w:color="auto"/>
                                <w:bottom w:val="none" w:sz="0" w:space="0" w:color="auto"/>
                                <w:right w:val="single" w:sz="18" w:space="6" w:color="6CE26C"/>
                              </w:divBdr>
                            </w:div>
                            <w:div w:id="1933777277">
                              <w:marLeft w:val="0"/>
                              <w:marRight w:val="240"/>
                              <w:marTop w:val="0"/>
                              <w:marBottom w:val="0"/>
                              <w:divBdr>
                                <w:top w:val="none" w:sz="0" w:space="0" w:color="auto"/>
                                <w:left w:val="none" w:sz="0" w:space="0" w:color="auto"/>
                                <w:bottom w:val="none" w:sz="0" w:space="0" w:color="auto"/>
                                <w:right w:val="single" w:sz="18" w:space="6" w:color="6CE26C"/>
                              </w:divBdr>
                            </w:div>
                            <w:div w:id="1679191557">
                              <w:marLeft w:val="0"/>
                              <w:marRight w:val="240"/>
                              <w:marTop w:val="0"/>
                              <w:marBottom w:val="0"/>
                              <w:divBdr>
                                <w:top w:val="none" w:sz="0" w:space="0" w:color="auto"/>
                                <w:left w:val="none" w:sz="0" w:space="0" w:color="auto"/>
                                <w:bottom w:val="none" w:sz="0" w:space="0" w:color="auto"/>
                                <w:right w:val="single" w:sz="18" w:space="6" w:color="6CE26C"/>
                              </w:divBdr>
                            </w:div>
                            <w:div w:id="1677464694">
                              <w:marLeft w:val="0"/>
                              <w:marRight w:val="240"/>
                              <w:marTop w:val="0"/>
                              <w:marBottom w:val="0"/>
                              <w:divBdr>
                                <w:top w:val="none" w:sz="0" w:space="0" w:color="auto"/>
                                <w:left w:val="none" w:sz="0" w:space="0" w:color="auto"/>
                                <w:bottom w:val="none" w:sz="0" w:space="0" w:color="auto"/>
                                <w:right w:val="single" w:sz="18" w:space="6" w:color="6CE26C"/>
                              </w:divBdr>
                            </w:div>
                            <w:div w:id="242378970">
                              <w:marLeft w:val="0"/>
                              <w:marRight w:val="240"/>
                              <w:marTop w:val="0"/>
                              <w:marBottom w:val="0"/>
                              <w:divBdr>
                                <w:top w:val="none" w:sz="0" w:space="0" w:color="auto"/>
                                <w:left w:val="none" w:sz="0" w:space="0" w:color="auto"/>
                                <w:bottom w:val="none" w:sz="0" w:space="0" w:color="auto"/>
                                <w:right w:val="single" w:sz="18" w:space="6" w:color="6CE26C"/>
                              </w:divBdr>
                            </w:div>
                            <w:div w:id="516652378">
                              <w:marLeft w:val="0"/>
                              <w:marRight w:val="240"/>
                              <w:marTop w:val="0"/>
                              <w:marBottom w:val="0"/>
                              <w:divBdr>
                                <w:top w:val="none" w:sz="0" w:space="0" w:color="auto"/>
                                <w:left w:val="none" w:sz="0" w:space="0" w:color="auto"/>
                                <w:bottom w:val="none" w:sz="0" w:space="0" w:color="auto"/>
                                <w:right w:val="single" w:sz="18" w:space="6" w:color="6CE26C"/>
                              </w:divBdr>
                            </w:div>
                            <w:div w:id="448090202">
                              <w:marLeft w:val="0"/>
                              <w:marRight w:val="240"/>
                              <w:marTop w:val="0"/>
                              <w:marBottom w:val="0"/>
                              <w:divBdr>
                                <w:top w:val="none" w:sz="0" w:space="0" w:color="auto"/>
                                <w:left w:val="none" w:sz="0" w:space="0" w:color="auto"/>
                                <w:bottom w:val="none" w:sz="0" w:space="0" w:color="auto"/>
                                <w:right w:val="single" w:sz="18" w:space="6" w:color="6CE26C"/>
                              </w:divBdr>
                            </w:div>
                            <w:div w:id="617688709">
                              <w:marLeft w:val="0"/>
                              <w:marRight w:val="240"/>
                              <w:marTop w:val="0"/>
                              <w:marBottom w:val="0"/>
                              <w:divBdr>
                                <w:top w:val="none" w:sz="0" w:space="0" w:color="auto"/>
                                <w:left w:val="none" w:sz="0" w:space="0" w:color="auto"/>
                                <w:bottom w:val="none" w:sz="0" w:space="0" w:color="auto"/>
                                <w:right w:val="single" w:sz="18" w:space="6" w:color="6CE26C"/>
                              </w:divBdr>
                            </w:div>
                            <w:div w:id="860625372">
                              <w:marLeft w:val="0"/>
                              <w:marRight w:val="240"/>
                              <w:marTop w:val="0"/>
                              <w:marBottom w:val="0"/>
                              <w:divBdr>
                                <w:top w:val="none" w:sz="0" w:space="0" w:color="auto"/>
                                <w:left w:val="none" w:sz="0" w:space="0" w:color="auto"/>
                                <w:bottom w:val="none" w:sz="0" w:space="0" w:color="auto"/>
                                <w:right w:val="single" w:sz="18" w:space="6" w:color="6CE26C"/>
                              </w:divBdr>
                            </w:div>
                            <w:div w:id="287442810">
                              <w:marLeft w:val="0"/>
                              <w:marRight w:val="240"/>
                              <w:marTop w:val="0"/>
                              <w:marBottom w:val="0"/>
                              <w:divBdr>
                                <w:top w:val="none" w:sz="0" w:space="0" w:color="auto"/>
                                <w:left w:val="none" w:sz="0" w:space="0" w:color="auto"/>
                                <w:bottom w:val="none" w:sz="0" w:space="0" w:color="auto"/>
                                <w:right w:val="single" w:sz="18" w:space="6" w:color="6CE26C"/>
                              </w:divBdr>
                            </w:div>
                            <w:div w:id="1770925060">
                              <w:marLeft w:val="0"/>
                              <w:marRight w:val="240"/>
                              <w:marTop w:val="0"/>
                              <w:marBottom w:val="0"/>
                              <w:divBdr>
                                <w:top w:val="none" w:sz="0" w:space="0" w:color="auto"/>
                                <w:left w:val="none" w:sz="0" w:space="0" w:color="auto"/>
                                <w:bottom w:val="none" w:sz="0" w:space="0" w:color="auto"/>
                                <w:right w:val="single" w:sz="18" w:space="6" w:color="6CE26C"/>
                              </w:divBdr>
                            </w:div>
                            <w:div w:id="815948219">
                              <w:marLeft w:val="0"/>
                              <w:marRight w:val="240"/>
                              <w:marTop w:val="0"/>
                              <w:marBottom w:val="0"/>
                              <w:divBdr>
                                <w:top w:val="none" w:sz="0" w:space="0" w:color="auto"/>
                                <w:left w:val="none" w:sz="0" w:space="0" w:color="auto"/>
                                <w:bottom w:val="none" w:sz="0" w:space="0" w:color="auto"/>
                                <w:right w:val="single" w:sz="18" w:space="6" w:color="6CE26C"/>
                              </w:divBdr>
                            </w:div>
                            <w:div w:id="1942182447">
                              <w:marLeft w:val="0"/>
                              <w:marRight w:val="240"/>
                              <w:marTop w:val="0"/>
                              <w:marBottom w:val="0"/>
                              <w:divBdr>
                                <w:top w:val="none" w:sz="0" w:space="0" w:color="auto"/>
                                <w:left w:val="none" w:sz="0" w:space="0" w:color="auto"/>
                                <w:bottom w:val="none" w:sz="0" w:space="0" w:color="auto"/>
                                <w:right w:val="single" w:sz="18" w:space="6" w:color="6CE26C"/>
                              </w:divBdr>
                            </w:div>
                            <w:div w:id="129591307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887984782">
                  <w:marLeft w:val="0"/>
                  <w:marRight w:val="0"/>
                  <w:marTop w:val="0"/>
                  <w:marBottom w:val="0"/>
                  <w:divBdr>
                    <w:top w:val="none" w:sz="0" w:space="0" w:color="auto"/>
                    <w:left w:val="none" w:sz="0" w:space="0" w:color="auto"/>
                    <w:bottom w:val="none" w:sz="0" w:space="0" w:color="auto"/>
                    <w:right w:val="none" w:sz="0" w:space="0" w:color="auto"/>
                  </w:divBdr>
                  <w:divsChild>
                    <w:div w:id="1545868322">
                      <w:marLeft w:val="0"/>
                      <w:marRight w:val="0"/>
                      <w:marTop w:val="0"/>
                      <w:marBottom w:val="0"/>
                      <w:divBdr>
                        <w:top w:val="none" w:sz="0" w:space="0" w:color="auto"/>
                        <w:left w:val="none" w:sz="0" w:space="0" w:color="auto"/>
                        <w:bottom w:val="none" w:sz="0" w:space="0" w:color="auto"/>
                        <w:right w:val="none" w:sz="0" w:space="0" w:color="auto"/>
                      </w:divBdr>
                      <w:divsChild>
                        <w:div w:id="805854063">
                          <w:marLeft w:val="0"/>
                          <w:marRight w:val="0"/>
                          <w:marTop w:val="240"/>
                          <w:marBottom w:val="240"/>
                          <w:divBdr>
                            <w:top w:val="none" w:sz="0" w:space="0" w:color="auto"/>
                            <w:left w:val="none" w:sz="0" w:space="0" w:color="auto"/>
                            <w:bottom w:val="none" w:sz="0" w:space="0" w:color="auto"/>
                            <w:right w:val="none" w:sz="0" w:space="0" w:color="auto"/>
                          </w:divBdr>
                          <w:divsChild>
                            <w:div w:id="1761027587">
                              <w:marLeft w:val="0"/>
                              <w:marRight w:val="240"/>
                              <w:marTop w:val="0"/>
                              <w:marBottom w:val="0"/>
                              <w:divBdr>
                                <w:top w:val="none" w:sz="0" w:space="0" w:color="auto"/>
                                <w:left w:val="none" w:sz="0" w:space="0" w:color="auto"/>
                                <w:bottom w:val="none" w:sz="0" w:space="0" w:color="auto"/>
                                <w:right w:val="single" w:sz="18" w:space="6" w:color="6CE26C"/>
                              </w:divBdr>
                            </w:div>
                            <w:div w:id="1493792517">
                              <w:marLeft w:val="0"/>
                              <w:marRight w:val="240"/>
                              <w:marTop w:val="0"/>
                              <w:marBottom w:val="0"/>
                              <w:divBdr>
                                <w:top w:val="none" w:sz="0" w:space="0" w:color="auto"/>
                                <w:left w:val="none" w:sz="0" w:space="0" w:color="auto"/>
                                <w:bottom w:val="none" w:sz="0" w:space="0" w:color="auto"/>
                                <w:right w:val="single" w:sz="18" w:space="6" w:color="6CE26C"/>
                              </w:divBdr>
                            </w:div>
                            <w:div w:id="349533493">
                              <w:marLeft w:val="0"/>
                              <w:marRight w:val="240"/>
                              <w:marTop w:val="0"/>
                              <w:marBottom w:val="0"/>
                              <w:divBdr>
                                <w:top w:val="none" w:sz="0" w:space="0" w:color="auto"/>
                                <w:left w:val="none" w:sz="0" w:space="0" w:color="auto"/>
                                <w:bottom w:val="none" w:sz="0" w:space="0" w:color="auto"/>
                                <w:right w:val="single" w:sz="18" w:space="6" w:color="6CE26C"/>
                              </w:divBdr>
                            </w:div>
                            <w:div w:id="272980304">
                              <w:marLeft w:val="0"/>
                              <w:marRight w:val="240"/>
                              <w:marTop w:val="0"/>
                              <w:marBottom w:val="0"/>
                              <w:divBdr>
                                <w:top w:val="none" w:sz="0" w:space="0" w:color="auto"/>
                                <w:left w:val="none" w:sz="0" w:space="0" w:color="auto"/>
                                <w:bottom w:val="none" w:sz="0" w:space="0" w:color="auto"/>
                                <w:right w:val="single" w:sz="18" w:space="6" w:color="6CE26C"/>
                              </w:divBdr>
                            </w:div>
                            <w:div w:id="110709260">
                              <w:marLeft w:val="0"/>
                              <w:marRight w:val="240"/>
                              <w:marTop w:val="0"/>
                              <w:marBottom w:val="0"/>
                              <w:divBdr>
                                <w:top w:val="none" w:sz="0" w:space="0" w:color="auto"/>
                                <w:left w:val="none" w:sz="0" w:space="0" w:color="auto"/>
                                <w:bottom w:val="none" w:sz="0" w:space="0" w:color="auto"/>
                                <w:right w:val="single" w:sz="18" w:space="6" w:color="6CE26C"/>
                              </w:divBdr>
                            </w:div>
                            <w:div w:id="1212886773">
                              <w:marLeft w:val="0"/>
                              <w:marRight w:val="240"/>
                              <w:marTop w:val="0"/>
                              <w:marBottom w:val="0"/>
                              <w:divBdr>
                                <w:top w:val="none" w:sz="0" w:space="0" w:color="auto"/>
                                <w:left w:val="none" w:sz="0" w:space="0" w:color="auto"/>
                                <w:bottom w:val="none" w:sz="0" w:space="0" w:color="auto"/>
                                <w:right w:val="single" w:sz="18" w:space="6" w:color="6CE26C"/>
                              </w:divBdr>
                            </w:div>
                            <w:div w:id="197578716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544319802">
                  <w:marLeft w:val="0"/>
                  <w:marRight w:val="0"/>
                  <w:marTop w:val="150"/>
                  <w:marBottom w:val="150"/>
                  <w:divBdr>
                    <w:top w:val="none" w:sz="0" w:space="0" w:color="auto"/>
                    <w:left w:val="none" w:sz="0" w:space="0" w:color="auto"/>
                    <w:bottom w:val="none" w:sz="0" w:space="0" w:color="auto"/>
                    <w:right w:val="none" w:sz="0" w:space="0" w:color="auto"/>
                  </w:divBdr>
                </w:div>
                <w:div w:id="516119583">
                  <w:marLeft w:val="0"/>
                  <w:marRight w:val="0"/>
                  <w:marTop w:val="0"/>
                  <w:marBottom w:val="0"/>
                  <w:divBdr>
                    <w:top w:val="none" w:sz="0" w:space="0" w:color="auto"/>
                    <w:left w:val="none" w:sz="0" w:space="0" w:color="auto"/>
                    <w:bottom w:val="none" w:sz="0" w:space="0" w:color="auto"/>
                    <w:right w:val="none" w:sz="0" w:space="0" w:color="auto"/>
                  </w:divBdr>
                  <w:divsChild>
                    <w:div w:id="754859774">
                      <w:marLeft w:val="0"/>
                      <w:marRight w:val="0"/>
                      <w:marTop w:val="0"/>
                      <w:marBottom w:val="0"/>
                      <w:divBdr>
                        <w:top w:val="none" w:sz="0" w:space="0" w:color="auto"/>
                        <w:left w:val="none" w:sz="0" w:space="0" w:color="auto"/>
                        <w:bottom w:val="none" w:sz="0" w:space="0" w:color="auto"/>
                        <w:right w:val="none" w:sz="0" w:space="0" w:color="auto"/>
                      </w:divBdr>
                      <w:divsChild>
                        <w:div w:id="1021011646">
                          <w:marLeft w:val="0"/>
                          <w:marRight w:val="0"/>
                          <w:marTop w:val="240"/>
                          <w:marBottom w:val="240"/>
                          <w:divBdr>
                            <w:top w:val="none" w:sz="0" w:space="0" w:color="auto"/>
                            <w:left w:val="none" w:sz="0" w:space="0" w:color="auto"/>
                            <w:bottom w:val="none" w:sz="0" w:space="0" w:color="auto"/>
                            <w:right w:val="none" w:sz="0" w:space="0" w:color="auto"/>
                          </w:divBdr>
                          <w:divsChild>
                            <w:div w:id="539247470">
                              <w:marLeft w:val="0"/>
                              <w:marRight w:val="240"/>
                              <w:marTop w:val="0"/>
                              <w:marBottom w:val="0"/>
                              <w:divBdr>
                                <w:top w:val="none" w:sz="0" w:space="0" w:color="auto"/>
                                <w:left w:val="none" w:sz="0" w:space="0" w:color="auto"/>
                                <w:bottom w:val="none" w:sz="0" w:space="0" w:color="auto"/>
                                <w:right w:val="single" w:sz="18" w:space="6" w:color="6CE26C"/>
                              </w:divBdr>
                            </w:div>
                            <w:div w:id="1544829466">
                              <w:marLeft w:val="0"/>
                              <w:marRight w:val="240"/>
                              <w:marTop w:val="0"/>
                              <w:marBottom w:val="0"/>
                              <w:divBdr>
                                <w:top w:val="none" w:sz="0" w:space="0" w:color="auto"/>
                                <w:left w:val="none" w:sz="0" w:space="0" w:color="auto"/>
                                <w:bottom w:val="none" w:sz="0" w:space="0" w:color="auto"/>
                                <w:right w:val="single" w:sz="18" w:space="6" w:color="6CE26C"/>
                              </w:divBdr>
                            </w:div>
                            <w:div w:id="118912543">
                              <w:marLeft w:val="0"/>
                              <w:marRight w:val="240"/>
                              <w:marTop w:val="0"/>
                              <w:marBottom w:val="0"/>
                              <w:divBdr>
                                <w:top w:val="none" w:sz="0" w:space="0" w:color="auto"/>
                                <w:left w:val="none" w:sz="0" w:space="0" w:color="auto"/>
                                <w:bottom w:val="none" w:sz="0" w:space="0" w:color="auto"/>
                                <w:right w:val="single" w:sz="18" w:space="6" w:color="6CE26C"/>
                              </w:divBdr>
                            </w:div>
                            <w:div w:id="628704534">
                              <w:marLeft w:val="0"/>
                              <w:marRight w:val="240"/>
                              <w:marTop w:val="0"/>
                              <w:marBottom w:val="0"/>
                              <w:divBdr>
                                <w:top w:val="none" w:sz="0" w:space="0" w:color="auto"/>
                                <w:left w:val="none" w:sz="0" w:space="0" w:color="auto"/>
                                <w:bottom w:val="none" w:sz="0" w:space="0" w:color="auto"/>
                                <w:right w:val="single" w:sz="18" w:space="6" w:color="6CE26C"/>
                              </w:divBdr>
                            </w:div>
                            <w:div w:id="1820993953">
                              <w:marLeft w:val="0"/>
                              <w:marRight w:val="240"/>
                              <w:marTop w:val="0"/>
                              <w:marBottom w:val="0"/>
                              <w:divBdr>
                                <w:top w:val="none" w:sz="0" w:space="0" w:color="auto"/>
                                <w:left w:val="none" w:sz="0" w:space="0" w:color="auto"/>
                                <w:bottom w:val="none" w:sz="0" w:space="0" w:color="auto"/>
                                <w:right w:val="single" w:sz="18" w:space="6" w:color="6CE26C"/>
                              </w:divBdr>
                            </w:div>
                            <w:div w:id="323509362">
                              <w:marLeft w:val="0"/>
                              <w:marRight w:val="240"/>
                              <w:marTop w:val="0"/>
                              <w:marBottom w:val="0"/>
                              <w:divBdr>
                                <w:top w:val="none" w:sz="0" w:space="0" w:color="auto"/>
                                <w:left w:val="none" w:sz="0" w:space="0" w:color="auto"/>
                                <w:bottom w:val="none" w:sz="0" w:space="0" w:color="auto"/>
                                <w:right w:val="single" w:sz="18" w:space="6" w:color="6CE26C"/>
                              </w:divBdr>
                            </w:div>
                            <w:div w:id="58072575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664629416">
                  <w:marLeft w:val="0"/>
                  <w:marRight w:val="0"/>
                  <w:marTop w:val="150"/>
                  <w:marBottom w:val="150"/>
                  <w:divBdr>
                    <w:top w:val="none" w:sz="0" w:space="0" w:color="auto"/>
                    <w:left w:val="none" w:sz="0" w:space="0" w:color="auto"/>
                    <w:bottom w:val="none" w:sz="0" w:space="0" w:color="auto"/>
                    <w:right w:val="none" w:sz="0" w:space="0" w:color="auto"/>
                  </w:divBdr>
                </w:div>
                <w:div w:id="995500009">
                  <w:marLeft w:val="0"/>
                  <w:marRight w:val="0"/>
                  <w:marTop w:val="0"/>
                  <w:marBottom w:val="0"/>
                  <w:divBdr>
                    <w:top w:val="none" w:sz="0" w:space="0" w:color="auto"/>
                    <w:left w:val="none" w:sz="0" w:space="0" w:color="auto"/>
                    <w:bottom w:val="none" w:sz="0" w:space="0" w:color="auto"/>
                    <w:right w:val="none" w:sz="0" w:space="0" w:color="auto"/>
                  </w:divBdr>
                  <w:divsChild>
                    <w:div w:id="664819953">
                      <w:marLeft w:val="0"/>
                      <w:marRight w:val="0"/>
                      <w:marTop w:val="0"/>
                      <w:marBottom w:val="0"/>
                      <w:divBdr>
                        <w:top w:val="none" w:sz="0" w:space="0" w:color="auto"/>
                        <w:left w:val="none" w:sz="0" w:space="0" w:color="auto"/>
                        <w:bottom w:val="none" w:sz="0" w:space="0" w:color="auto"/>
                        <w:right w:val="none" w:sz="0" w:space="0" w:color="auto"/>
                      </w:divBdr>
                      <w:divsChild>
                        <w:div w:id="360401196">
                          <w:marLeft w:val="0"/>
                          <w:marRight w:val="0"/>
                          <w:marTop w:val="240"/>
                          <w:marBottom w:val="240"/>
                          <w:divBdr>
                            <w:top w:val="none" w:sz="0" w:space="0" w:color="auto"/>
                            <w:left w:val="none" w:sz="0" w:space="0" w:color="auto"/>
                            <w:bottom w:val="none" w:sz="0" w:space="0" w:color="auto"/>
                            <w:right w:val="none" w:sz="0" w:space="0" w:color="auto"/>
                          </w:divBdr>
                          <w:divsChild>
                            <w:div w:id="2020962945">
                              <w:marLeft w:val="0"/>
                              <w:marRight w:val="240"/>
                              <w:marTop w:val="0"/>
                              <w:marBottom w:val="0"/>
                              <w:divBdr>
                                <w:top w:val="none" w:sz="0" w:space="0" w:color="auto"/>
                                <w:left w:val="none" w:sz="0" w:space="0" w:color="auto"/>
                                <w:bottom w:val="none" w:sz="0" w:space="0" w:color="auto"/>
                                <w:right w:val="single" w:sz="18" w:space="6" w:color="6CE26C"/>
                              </w:divBdr>
                            </w:div>
                            <w:div w:id="2036224316">
                              <w:marLeft w:val="0"/>
                              <w:marRight w:val="240"/>
                              <w:marTop w:val="0"/>
                              <w:marBottom w:val="0"/>
                              <w:divBdr>
                                <w:top w:val="none" w:sz="0" w:space="0" w:color="auto"/>
                                <w:left w:val="none" w:sz="0" w:space="0" w:color="auto"/>
                                <w:bottom w:val="none" w:sz="0" w:space="0" w:color="auto"/>
                                <w:right w:val="single" w:sz="18" w:space="6" w:color="6CE26C"/>
                              </w:divBdr>
                            </w:div>
                            <w:div w:id="74060696">
                              <w:marLeft w:val="0"/>
                              <w:marRight w:val="240"/>
                              <w:marTop w:val="0"/>
                              <w:marBottom w:val="0"/>
                              <w:divBdr>
                                <w:top w:val="none" w:sz="0" w:space="0" w:color="auto"/>
                                <w:left w:val="none" w:sz="0" w:space="0" w:color="auto"/>
                                <w:bottom w:val="none" w:sz="0" w:space="0" w:color="auto"/>
                                <w:right w:val="single" w:sz="18" w:space="6" w:color="6CE26C"/>
                              </w:divBdr>
                            </w:div>
                            <w:div w:id="921597281">
                              <w:marLeft w:val="0"/>
                              <w:marRight w:val="240"/>
                              <w:marTop w:val="0"/>
                              <w:marBottom w:val="0"/>
                              <w:divBdr>
                                <w:top w:val="none" w:sz="0" w:space="0" w:color="auto"/>
                                <w:left w:val="none" w:sz="0" w:space="0" w:color="auto"/>
                                <w:bottom w:val="none" w:sz="0" w:space="0" w:color="auto"/>
                                <w:right w:val="single" w:sz="18" w:space="6" w:color="6CE26C"/>
                              </w:divBdr>
                            </w:div>
                            <w:div w:id="694429338">
                              <w:marLeft w:val="0"/>
                              <w:marRight w:val="240"/>
                              <w:marTop w:val="0"/>
                              <w:marBottom w:val="0"/>
                              <w:divBdr>
                                <w:top w:val="none" w:sz="0" w:space="0" w:color="auto"/>
                                <w:left w:val="none" w:sz="0" w:space="0" w:color="auto"/>
                                <w:bottom w:val="none" w:sz="0" w:space="0" w:color="auto"/>
                                <w:right w:val="single" w:sz="18" w:space="6" w:color="6CE26C"/>
                              </w:divBdr>
                            </w:div>
                            <w:div w:id="2044552893">
                              <w:marLeft w:val="0"/>
                              <w:marRight w:val="240"/>
                              <w:marTop w:val="0"/>
                              <w:marBottom w:val="0"/>
                              <w:divBdr>
                                <w:top w:val="none" w:sz="0" w:space="0" w:color="auto"/>
                                <w:left w:val="none" w:sz="0" w:space="0" w:color="auto"/>
                                <w:bottom w:val="none" w:sz="0" w:space="0" w:color="auto"/>
                                <w:right w:val="single" w:sz="18" w:space="6" w:color="6CE26C"/>
                              </w:divBdr>
                            </w:div>
                            <w:div w:id="2042321729">
                              <w:marLeft w:val="0"/>
                              <w:marRight w:val="240"/>
                              <w:marTop w:val="0"/>
                              <w:marBottom w:val="0"/>
                              <w:divBdr>
                                <w:top w:val="none" w:sz="0" w:space="0" w:color="auto"/>
                                <w:left w:val="none" w:sz="0" w:space="0" w:color="auto"/>
                                <w:bottom w:val="none" w:sz="0" w:space="0" w:color="auto"/>
                                <w:right w:val="single" w:sz="18" w:space="6" w:color="6CE26C"/>
                              </w:divBdr>
                            </w:div>
                            <w:div w:id="1627127891">
                              <w:marLeft w:val="0"/>
                              <w:marRight w:val="240"/>
                              <w:marTop w:val="0"/>
                              <w:marBottom w:val="0"/>
                              <w:divBdr>
                                <w:top w:val="none" w:sz="0" w:space="0" w:color="auto"/>
                                <w:left w:val="none" w:sz="0" w:space="0" w:color="auto"/>
                                <w:bottom w:val="none" w:sz="0" w:space="0" w:color="auto"/>
                                <w:right w:val="single" w:sz="18" w:space="6" w:color="6CE26C"/>
                              </w:divBdr>
                            </w:div>
                            <w:div w:id="1761216296">
                              <w:marLeft w:val="0"/>
                              <w:marRight w:val="240"/>
                              <w:marTop w:val="0"/>
                              <w:marBottom w:val="0"/>
                              <w:divBdr>
                                <w:top w:val="none" w:sz="0" w:space="0" w:color="auto"/>
                                <w:left w:val="none" w:sz="0" w:space="0" w:color="auto"/>
                                <w:bottom w:val="none" w:sz="0" w:space="0" w:color="auto"/>
                                <w:right w:val="single" w:sz="18" w:space="6" w:color="6CE26C"/>
                              </w:divBdr>
                            </w:div>
                            <w:div w:id="289671679">
                              <w:marLeft w:val="0"/>
                              <w:marRight w:val="240"/>
                              <w:marTop w:val="0"/>
                              <w:marBottom w:val="0"/>
                              <w:divBdr>
                                <w:top w:val="none" w:sz="0" w:space="0" w:color="auto"/>
                                <w:left w:val="none" w:sz="0" w:space="0" w:color="auto"/>
                                <w:bottom w:val="none" w:sz="0" w:space="0" w:color="auto"/>
                                <w:right w:val="single" w:sz="18" w:space="6" w:color="6CE26C"/>
                              </w:divBdr>
                            </w:div>
                            <w:div w:id="2131625826">
                              <w:marLeft w:val="0"/>
                              <w:marRight w:val="240"/>
                              <w:marTop w:val="0"/>
                              <w:marBottom w:val="0"/>
                              <w:divBdr>
                                <w:top w:val="none" w:sz="0" w:space="0" w:color="auto"/>
                                <w:left w:val="none" w:sz="0" w:space="0" w:color="auto"/>
                                <w:bottom w:val="none" w:sz="0" w:space="0" w:color="auto"/>
                                <w:right w:val="single" w:sz="18" w:space="6" w:color="6CE26C"/>
                              </w:divBdr>
                            </w:div>
                            <w:div w:id="1413770689">
                              <w:marLeft w:val="0"/>
                              <w:marRight w:val="240"/>
                              <w:marTop w:val="0"/>
                              <w:marBottom w:val="0"/>
                              <w:divBdr>
                                <w:top w:val="none" w:sz="0" w:space="0" w:color="auto"/>
                                <w:left w:val="none" w:sz="0" w:space="0" w:color="auto"/>
                                <w:bottom w:val="none" w:sz="0" w:space="0" w:color="auto"/>
                                <w:right w:val="single" w:sz="18" w:space="6" w:color="6CE26C"/>
                              </w:divBdr>
                            </w:div>
                            <w:div w:id="534120228">
                              <w:marLeft w:val="0"/>
                              <w:marRight w:val="240"/>
                              <w:marTop w:val="0"/>
                              <w:marBottom w:val="0"/>
                              <w:divBdr>
                                <w:top w:val="none" w:sz="0" w:space="0" w:color="auto"/>
                                <w:left w:val="none" w:sz="0" w:space="0" w:color="auto"/>
                                <w:bottom w:val="none" w:sz="0" w:space="0" w:color="auto"/>
                                <w:right w:val="single" w:sz="18" w:space="6" w:color="6CE26C"/>
                              </w:divBdr>
                            </w:div>
                            <w:div w:id="188128680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913268953">
                  <w:marLeft w:val="0"/>
                  <w:marRight w:val="0"/>
                  <w:marTop w:val="0"/>
                  <w:marBottom w:val="0"/>
                  <w:divBdr>
                    <w:top w:val="none" w:sz="0" w:space="0" w:color="auto"/>
                    <w:left w:val="none" w:sz="0" w:space="0" w:color="auto"/>
                    <w:bottom w:val="none" w:sz="0" w:space="0" w:color="auto"/>
                    <w:right w:val="none" w:sz="0" w:space="0" w:color="auto"/>
                  </w:divBdr>
                  <w:divsChild>
                    <w:div w:id="1182864718">
                      <w:marLeft w:val="0"/>
                      <w:marRight w:val="0"/>
                      <w:marTop w:val="0"/>
                      <w:marBottom w:val="0"/>
                      <w:divBdr>
                        <w:top w:val="none" w:sz="0" w:space="0" w:color="auto"/>
                        <w:left w:val="none" w:sz="0" w:space="0" w:color="auto"/>
                        <w:bottom w:val="none" w:sz="0" w:space="0" w:color="auto"/>
                        <w:right w:val="none" w:sz="0" w:space="0" w:color="auto"/>
                      </w:divBdr>
                    </w:div>
                  </w:divsChild>
                </w:div>
                <w:div w:id="967005401">
                  <w:marLeft w:val="0"/>
                  <w:marRight w:val="0"/>
                  <w:marTop w:val="0"/>
                  <w:marBottom w:val="0"/>
                  <w:divBdr>
                    <w:top w:val="none" w:sz="0" w:space="0" w:color="auto"/>
                    <w:left w:val="none" w:sz="0" w:space="0" w:color="auto"/>
                    <w:bottom w:val="none" w:sz="0" w:space="0" w:color="auto"/>
                    <w:right w:val="none" w:sz="0" w:space="0" w:color="auto"/>
                  </w:divBdr>
                  <w:divsChild>
                    <w:div w:id="1938168645">
                      <w:marLeft w:val="0"/>
                      <w:marRight w:val="0"/>
                      <w:marTop w:val="0"/>
                      <w:marBottom w:val="0"/>
                      <w:divBdr>
                        <w:top w:val="none" w:sz="0" w:space="0" w:color="auto"/>
                        <w:left w:val="none" w:sz="0" w:space="0" w:color="auto"/>
                        <w:bottom w:val="none" w:sz="0" w:space="0" w:color="auto"/>
                        <w:right w:val="none" w:sz="0" w:space="0" w:color="auto"/>
                      </w:divBdr>
                    </w:div>
                  </w:divsChild>
                </w:div>
                <w:div w:id="1264920529">
                  <w:marLeft w:val="0"/>
                  <w:marRight w:val="0"/>
                  <w:marTop w:val="0"/>
                  <w:marBottom w:val="0"/>
                  <w:divBdr>
                    <w:top w:val="none" w:sz="0" w:space="0" w:color="auto"/>
                    <w:left w:val="none" w:sz="0" w:space="0" w:color="auto"/>
                    <w:bottom w:val="none" w:sz="0" w:space="0" w:color="auto"/>
                    <w:right w:val="none" w:sz="0" w:space="0" w:color="auto"/>
                  </w:divBdr>
                  <w:divsChild>
                    <w:div w:id="1478959145">
                      <w:marLeft w:val="0"/>
                      <w:marRight w:val="0"/>
                      <w:marTop w:val="0"/>
                      <w:marBottom w:val="0"/>
                      <w:divBdr>
                        <w:top w:val="none" w:sz="0" w:space="0" w:color="auto"/>
                        <w:left w:val="none" w:sz="0" w:space="0" w:color="auto"/>
                        <w:bottom w:val="none" w:sz="0" w:space="0" w:color="auto"/>
                        <w:right w:val="none" w:sz="0" w:space="0" w:color="auto"/>
                      </w:divBdr>
                      <w:divsChild>
                        <w:div w:id="698312053">
                          <w:marLeft w:val="0"/>
                          <w:marRight w:val="0"/>
                          <w:marTop w:val="240"/>
                          <w:marBottom w:val="240"/>
                          <w:divBdr>
                            <w:top w:val="none" w:sz="0" w:space="0" w:color="auto"/>
                            <w:left w:val="none" w:sz="0" w:space="0" w:color="auto"/>
                            <w:bottom w:val="none" w:sz="0" w:space="0" w:color="auto"/>
                            <w:right w:val="none" w:sz="0" w:space="0" w:color="auto"/>
                          </w:divBdr>
                          <w:divsChild>
                            <w:div w:id="816193117">
                              <w:marLeft w:val="0"/>
                              <w:marRight w:val="240"/>
                              <w:marTop w:val="0"/>
                              <w:marBottom w:val="0"/>
                              <w:divBdr>
                                <w:top w:val="none" w:sz="0" w:space="0" w:color="auto"/>
                                <w:left w:val="none" w:sz="0" w:space="0" w:color="auto"/>
                                <w:bottom w:val="none" w:sz="0" w:space="0" w:color="auto"/>
                                <w:right w:val="single" w:sz="18" w:space="6" w:color="6CE26C"/>
                              </w:divBdr>
                            </w:div>
                            <w:div w:id="1902864177">
                              <w:marLeft w:val="0"/>
                              <w:marRight w:val="240"/>
                              <w:marTop w:val="0"/>
                              <w:marBottom w:val="0"/>
                              <w:divBdr>
                                <w:top w:val="none" w:sz="0" w:space="0" w:color="auto"/>
                                <w:left w:val="none" w:sz="0" w:space="0" w:color="auto"/>
                                <w:bottom w:val="none" w:sz="0" w:space="0" w:color="auto"/>
                                <w:right w:val="single" w:sz="18" w:space="6" w:color="6CE26C"/>
                              </w:divBdr>
                            </w:div>
                            <w:div w:id="1573195664">
                              <w:marLeft w:val="0"/>
                              <w:marRight w:val="240"/>
                              <w:marTop w:val="0"/>
                              <w:marBottom w:val="0"/>
                              <w:divBdr>
                                <w:top w:val="none" w:sz="0" w:space="0" w:color="auto"/>
                                <w:left w:val="none" w:sz="0" w:space="0" w:color="auto"/>
                                <w:bottom w:val="none" w:sz="0" w:space="0" w:color="auto"/>
                                <w:right w:val="single" w:sz="18" w:space="6" w:color="6CE26C"/>
                              </w:divBdr>
                            </w:div>
                            <w:div w:id="352271575">
                              <w:marLeft w:val="0"/>
                              <w:marRight w:val="240"/>
                              <w:marTop w:val="0"/>
                              <w:marBottom w:val="0"/>
                              <w:divBdr>
                                <w:top w:val="none" w:sz="0" w:space="0" w:color="auto"/>
                                <w:left w:val="none" w:sz="0" w:space="0" w:color="auto"/>
                                <w:bottom w:val="none" w:sz="0" w:space="0" w:color="auto"/>
                                <w:right w:val="single" w:sz="18" w:space="6" w:color="6CE26C"/>
                              </w:divBdr>
                            </w:div>
                            <w:div w:id="816996327">
                              <w:marLeft w:val="0"/>
                              <w:marRight w:val="240"/>
                              <w:marTop w:val="0"/>
                              <w:marBottom w:val="0"/>
                              <w:divBdr>
                                <w:top w:val="none" w:sz="0" w:space="0" w:color="auto"/>
                                <w:left w:val="none" w:sz="0" w:space="0" w:color="auto"/>
                                <w:bottom w:val="none" w:sz="0" w:space="0" w:color="auto"/>
                                <w:right w:val="single" w:sz="18" w:space="6" w:color="6CE26C"/>
                              </w:divBdr>
                            </w:div>
                            <w:div w:id="1061292623">
                              <w:marLeft w:val="0"/>
                              <w:marRight w:val="240"/>
                              <w:marTop w:val="0"/>
                              <w:marBottom w:val="0"/>
                              <w:divBdr>
                                <w:top w:val="none" w:sz="0" w:space="0" w:color="auto"/>
                                <w:left w:val="none" w:sz="0" w:space="0" w:color="auto"/>
                                <w:bottom w:val="none" w:sz="0" w:space="0" w:color="auto"/>
                                <w:right w:val="single" w:sz="18" w:space="6" w:color="6CE26C"/>
                              </w:divBdr>
                            </w:div>
                            <w:div w:id="2004165501">
                              <w:marLeft w:val="0"/>
                              <w:marRight w:val="240"/>
                              <w:marTop w:val="0"/>
                              <w:marBottom w:val="0"/>
                              <w:divBdr>
                                <w:top w:val="none" w:sz="0" w:space="0" w:color="auto"/>
                                <w:left w:val="none" w:sz="0" w:space="0" w:color="auto"/>
                                <w:bottom w:val="none" w:sz="0" w:space="0" w:color="auto"/>
                                <w:right w:val="single" w:sz="18" w:space="6" w:color="6CE26C"/>
                              </w:divBdr>
                            </w:div>
                            <w:div w:id="1984307788">
                              <w:marLeft w:val="0"/>
                              <w:marRight w:val="240"/>
                              <w:marTop w:val="0"/>
                              <w:marBottom w:val="0"/>
                              <w:divBdr>
                                <w:top w:val="none" w:sz="0" w:space="0" w:color="auto"/>
                                <w:left w:val="none" w:sz="0" w:space="0" w:color="auto"/>
                                <w:bottom w:val="none" w:sz="0" w:space="0" w:color="auto"/>
                                <w:right w:val="single" w:sz="18" w:space="6" w:color="6CE26C"/>
                              </w:divBdr>
                            </w:div>
                            <w:div w:id="1583760202">
                              <w:marLeft w:val="0"/>
                              <w:marRight w:val="240"/>
                              <w:marTop w:val="0"/>
                              <w:marBottom w:val="0"/>
                              <w:divBdr>
                                <w:top w:val="none" w:sz="0" w:space="0" w:color="auto"/>
                                <w:left w:val="none" w:sz="0" w:space="0" w:color="auto"/>
                                <w:bottom w:val="none" w:sz="0" w:space="0" w:color="auto"/>
                                <w:right w:val="single" w:sz="18" w:space="6" w:color="6CE26C"/>
                              </w:divBdr>
                            </w:div>
                            <w:div w:id="183984002">
                              <w:marLeft w:val="0"/>
                              <w:marRight w:val="240"/>
                              <w:marTop w:val="0"/>
                              <w:marBottom w:val="0"/>
                              <w:divBdr>
                                <w:top w:val="none" w:sz="0" w:space="0" w:color="auto"/>
                                <w:left w:val="none" w:sz="0" w:space="0" w:color="auto"/>
                                <w:bottom w:val="none" w:sz="0" w:space="0" w:color="auto"/>
                                <w:right w:val="single" w:sz="18" w:space="6" w:color="6CE26C"/>
                              </w:divBdr>
                            </w:div>
                            <w:div w:id="400179898">
                              <w:marLeft w:val="0"/>
                              <w:marRight w:val="240"/>
                              <w:marTop w:val="0"/>
                              <w:marBottom w:val="0"/>
                              <w:divBdr>
                                <w:top w:val="none" w:sz="0" w:space="0" w:color="auto"/>
                                <w:left w:val="none" w:sz="0" w:space="0" w:color="auto"/>
                                <w:bottom w:val="none" w:sz="0" w:space="0" w:color="auto"/>
                                <w:right w:val="single" w:sz="18" w:space="6" w:color="6CE26C"/>
                              </w:divBdr>
                            </w:div>
                            <w:div w:id="2017537237">
                              <w:marLeft w:val="0"/>
                              <w:marRight w:val="240"/>
                              <w:marTop w:val="0"/>
                              <w:marBottom w:val="0"/>
                              <w:divBdr>
                                <w:top w:val="none" w:sz="0" w:space="0" w:color="auto"/>
                                <w:left w:val="none" w:sz="0" w:space="0" w:color="auto"/>
                                <w:bottom w:val="none" w:sz="0" w:space="0" w:color="auto"/>
                                <w:right w:val="single" w:sz="18" w:space="6" w:color="6CE26C"/>
                              </w:divBdr>
                            </w:div>
                            <w:div w:id="1853686109">
                              <w:marLeft w:val="0"/>
                              <w:marRight w:val="240"/>
                              <w:marTop w:val="0"/>
                              <w:marBottom w:val="0"/>
                              <w:divBdr>
                                <w:top w:val="none" w:sz="0" w:space="0" w:color="auto"/>
                                <w:left w:val="none" w:sz="0" w:space="0" w:color="auto"/>
                                <w:bottom w:val="none" w:sz="0" w:space="0" w:color="auto"/>
                                <w:right w:val="single" w:sz="18" w:space="6" w:color="6CE26C"/>
                              </w:divBdr>
                            </w:div>
                            <w:div w:id="1702633961">
                              <w:marLeft w:val="0"/>
                              <w:marRight w:val="240"/>
                              <w:marTop w:val="0"/>
                              <w:marBottom w:val="0"/>
                              <w:divBdr>
                                <w:top w:val="none" w:sz="0" w:space="0" w:color="auto"/>
                                <w:left w:val="none" w:sz="0" w:space="0" w:color="auto"/>
                                <w:bottom w:val="none" w:sz="0" w:space="0" w:color="auto"/>
                                <w:right w:val="single" w:sz="18" w:space="6" w:color="6CE26C"/>
                              </w:divBdr>
                            </w:div>
                            <w:div w:id="2029283918">
                              <w:marLeft w:val="0"/>
                              <w:marRight w:val="240"/>
                              <w:marTop w:val="0"/>
                              <w:marBottom w:val="0"/>
                              <w:divBdr>
                                <w:top w:val="none" w:sz="0" w:space="0" w:color="auto"/>
                                <w:left w:val="none" w:sz="0" w:space="0" w:color="auto"/>
                                <w:bottom w:val="none" w:sz="0" w:space="0" w:color="auto"/>
                                <w:right w:val="single" w:sz="18" w:space="6" w:color="6CE26C"/>
                              </w:divBdr>
                            </w:div>
                            <w:div w:id="1383863246">
                              <w:marLeft w:val="0"/>
                              <w:marRight w:val="240"/>
                              <w:marTop w:val="0"/>
                              <w:marBottom w:val="0"/>
                              <w:divBdr>
                                <w:top w:val="none" w:sz="0" w:space="0" w:color="auto"/>
                                <w:left w:val="none" w:sz="0" w:space="0" w:color="auto"/>
                                <w:bottom w:val="none" w:sz="0" w:space="0" w:color="auto"/>
                                <w:right w:val="single" w:sz="18" w:space="6" w:color="6CE26C"/>
                              </w:divBdr>
                            </w:div>
                            <w:div w:id="1163663861">
                              <w:marLeft w:val="0"/>
                              <w:marRight w:val="240"/>
                              <w:marTop w:val="0"/>
                              <w:marBottom w:val="0"/>
                              <w:divBdr>
                                <w:top w:val="none" w:sz="0" w:space="0" w:color="auto"/>
                                <w:left w:val="none" w:sz="0" w:space="0" w:color="auto"/>
                                <w:bottom w:val="none" w:sz="0" w:space="0" w:color="auto"/>
                                <w:right w:val="single" w:sz="18" w:space="6" w:color="6CE26C"/>
                              </w:divBdr>
                            </w:div>
                            <w:div w:id="1767770498">
                              <w:marLeft w:val="0"/>
                              <w:marRight w:val="240"/>
                              <w:marTop w:val="0"/>
                              <w:marBottom w:val="0"/>
                              <w:divBdr>
                                <w:top w:val="none" w:sz="0" w:space="0" w:color="auto"/>
                                <w:left w:val="none" w:sz="0" w:space="0" w:color="auto"/>
                                <w:bottom w:val="none" w:sz="0" w:space="0" w:color="auto"/>
                                <w:right w:val="single" w:sz="18" w:space="6" w:color="6CE26C"/>
                              </w:divBdr>
                            </w:div>
                            <w:div w:id="1058480784">
                              <w:marLeft w:val="0"/>
                              <w:marRight w:val="240"/>
                              <w:marTop w:val="0"/>
                              <w:marBottom w:val="0"/>
                              <w:divBdr>
                                <w:top w:val="none" w:sz="0" w:space="0" w:color="auto"/>
                                <w:left w:val="none" w:sz="0" w:space="0" w:color="auto"/>
                                <w:bottom w:val="none" w:sz="0" w:space="0" w:color="auto"/>
                                <w:right w:val="single" w:sz="18" w:space="6" w:color="6CE26C"/>
                              </w:divBdr>
                            </w:div>
                            <w:div w:id="2071881858">
                              <w:marLeft w:val="0"/>
                              <w:marRight w:val="240"/>
                              <w:marTop w:val="0"/>
                              <w:marBottom w:val="0"/>
                              <w:divBdr>
                                <w:top w:val="none" w:sz="0" w:space="0" w:color="auto"/>
                                <w:left w:val="none" w:sz="0" w:space="0" w:color="auto"/>
                                <w:bottom w:val="none" w:sz="0" w:space="0" w:color="auto"/>
                                <w:right w:val="single" w:sz="18" w:space="6" w:color="6CE26C"/>
                              </w:divBdr>
                            </w:div>
                            <w:div w:id="1673096703">
                              <w:marLeft w:val="0"/>
                              <w:marRight w:val="240"/>
                              <w:marTop w:val="0"/>
                              <w:marBottom w:val="0"/>
                              <w:divBdr>
                                <w:top w:val="none" w:sz="0" w:space="0" w:color="auto"/>
                                <w:left w:val="none" w:sz="0" w:space="0" w:color="auto"/>
                                <w:bottom w:val="none" w:sz="0" w:space="0" w:color="auto"/>
                                <w:right w:val="single" w:sz="18" w:space="6" w:color="6CE26C"/>
                              </w:divBdr>
                            </w:div>
                            <w:div w:id="1797941598">
                              <w:marLeft w:val="0"/>
                              <w:marRight w:val="240"/>
                              <w:marTop w:val="0"/>
                              <w:marBottom w:val="0"/>
                              <w:divBdr>
                                <w:top w:val="none" w:sz="0" w:space="0" w:color="auto"/>
                                <w:left w:val="none" w:sz="0" w:space="0" w:color="auto"/>
                                <w:bottom w:val="none" w:sz="0" w:space="0" w:color="auto"/>
                                <w:right w:val="single" w:sz="18" w:space="6" w:color="6CE26C"/>
                              </w:divBdr>
                            </w:div>
                            <w:div w:id="1555191436">
                              <w:marLeft w:val="0"/>
                              <w:marRight w:val="240"/>
                              <w:marTop w:val="0"/>
                              <w:marBottom w:val="0"/>
                              <w:divBdr>
                                <w:top w:val="none" w:sz="0" w:space="0" w:color="auto"/>
                                <w:left w:val="none" w:sz="0" w:space="0" w:color="auto"/>
                                <w:bottom w:val="none" w:sz="0" w:space="0" w:color="auto"/>
                                <w:right w:val="single" w:sz="18" w:space="6" w:color="6CE26C"/>
                              </w:divBdr>
                            </w:div>
                            <w:div w:id="1707294165">
                              <w:marLeft w:val="0"/>
                              <w:marRight w:val="240"/>
                              <w:marTop w:val="0"/>
                              <w:marBottom w:val="0"/>
                              <w:divBdr>
                                <w:top w:val="none" w:sz="0" w:space="0" w:color="auto"/>
                                <w:left w:val="none" w:sz="0" w:space="0" w:color="auto"/>
                                <w:bottom w:val="none" w:sz="0" w:space="0" w:color="auto"/>
                                <w:right w:val="single" w:sz="18" w:space="6" w:color="6CE26C"/>
                              </w:divBdr>
                            </w:div>
                            <w:div w:id="636447126">
                              <w:marLeft w:val="0"/>
                              <w:marRight w:val="240"/>
                              <w:marTop w:val="0"/>
                              <w:marBottom w:val="0"/>
                              <w:divBdr>
                                <w:top w:val="none" w:sz="0" w:space="0" w:color="auto"/>
                                <w:left w:val="none" w:sz="0" w:space="0" w:color="auto"/>
                                <w:bottom w:val="none" w:sz="0" w:space="0" w:color="auto"/>
                                <w:right w:val="single" w:sz="18" w:space="6" w:color="6CE26C"/>
                              </w:divBdr>
                            </w:div>
                            <w:div w:id="1101605203">
                              <w:marLeft w:val="0"/>
                              <w:marRight w:val="240"/>
                              <w:marTop w:val="0"/>
                              <w:marBottom w:val="0"/>
                              <w:divBdr>
                                <w:top w:val="none" w:sz="0" w:space="0" w:color="auto"/>
                                <w:left w:val="none" w:sz="0" w:space="0" w:color="auto"/>
                                <w:bottom w:val="none" w:sz="0" w:space="0" w:color="auto"/>
                                <w:right w:val="single" w:sz="18" w:space="6" w:color="6CE26C"/>
                              </w:divBdr>
                            </w:div>
                            <w:div w:id="1563979003">
                              <w:marLeft w:val="0"/>
                              <w:marRight w:val="240"/>
                              <w:marTop w:val="0"/>
                              <w:marBottom w:val="0"/>
                              <w:divBdr>
                                <w:top w:val="none" w:sz="0" w:space="0" w:color="auto"/>
                                <w:left w:val="none" w:sz="0" w:space="0" w:color="auto"/>
                                <w:bottom w:val="none" w:sz="0" w:space="0" w:color="auto"/>
                                <w:right w:val="single" w:sz="18" w:space="6" w:color="6CE26C"/>
                              </w:divBdr>
                            </w:div>
                            <w:div w:id="198484589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894242317">
                  <w:marLeft w:val="0"/>
                  <w:marRight w:val="0"/>
                  <w:marTop w:val="0"/>
                  <w:marBottom w:val="0"/>
                  <w:divBdr>
                    <w:top w:val="none" w:sz="0" w:space="0" w:color="auto"/>
                    <w:left w:val="none" w:sz="0" w:space="0" w:color="auto"/>
                    <w:bottom w:val="none" w:sz="0" w:space="0" w:color="auto"/>
                    <w:right w:val="none" w:sz="0" w:space="0" w:color="auto"/>
                  </w:divBdr>
                  <w:divsChild>
                    <w:div w:id="903636026">
                      <w:marLeft w:val="0"/>
                      <w:marRight w:val="0"/>
                      <w:marTop w:val="0"/>
                      <w:marBottom w:val="0"/>
                      <w:divBdr>
                        <w:top w:val="none" w:sz="0" w:space="0" w:color="auto"/>
                        <w:left w:val="none" w:sz="0" w:space="0" w:color="auto"/>
                        <w:bottom w:val="none" w:sz="0" w:space="0" w:color="auto"/>
                        <w:right w:val="none" w:sz="0" w:space="0" w:color="auto"/>
                      </w:divBdr>
                      <w:divsChild>
                        <w:div w:id="1522669204">
                          <w:marLeft w:val="0"/>
                          <w:marRight w:val="0"/>
                          <w:marTop w:val="240"/>
                          <w:marBottom w:val="240"/>
                          <w:divBdr>
                            <w:top w:val="none" w:sz="0" w:space="0" w:color="auto"/>
                            <w:left w:val="none" w:sz="0" w:space="0" w:color="auto"/>
                            <w:bottom w:val="none" w:sz="0" w:space="0" w:color="auto"/>
                            <w:right w:val="none" w:sz="0" w:space="0" w:color="auto"/>
                          </w:divBdr>
                          <w:divsChild>
                            <w:div w:id="248656371">
                              <w:marLeft w:val="0"/>
                              <w:marRight w:val="240"/>
                              <w:marTop w:val="0"/>
                              <w:marBottom w:val="0"/>
                              <w:divBdr>
                                <w:top w:val="none" w:sz="0" w:space="0" w:color="auto"/>
                                <w:left w:val="none" w:sz="0" w:space="0" w:color="auto"/>
                                <w:bottom w:val="none" w:sz="0" w:space="0" w:color="auto"/>
                                <w:right w:val="single" w:sz="18" w:space="6" w:color="6CE26C"/>
                              </w:divBdr>
                            </w:div>
                            <w:div w:id="1595823188">
                              <w:marLeft w:val="0"/>
                              <w:marRight w:val="240"/>
                              <w:marTop w:val="0"/>
                              <w:marBottom w:val="0"/>
                              <w:divBdr>
                                <w:top w:val="none" w:sz="0" w:space="0" w:color="auto"/>
                                <w:left w:val="none" w:sz="0" w:space="0" w:color="auto"/>
                                <w:bottom w:val="none" w:sz="0" w:space="0" w:color="auto"/>
                                <w:right w:val="single" w:sz="18" w:space="6" w:color="6CE26C"/>
                              </w:divBdr>
                            </w:div>
                            <w:div w:id="1115979111">
                              <w:marLeft w:val="0"/>
                              <w:marRight w:val="240"/>
                              <w:marTop w:val="0"/>
                              <w:marBottom w:val="0"/>
                              <w:divBdr>
                                <w:top w:val="none" w:sz="0" w:space="0" w:color="auto"/>
                                <w:left w:val="none" w:sz="0" w:space="0" w:color="auto"/>
                                <w:bottom w:val="none" w:sz="0" w:space="0" w:color="auto"/>
                                <w:right w:val="single" w:sz="18" w:space="6" w:color="6CE26C"/>
                              </w:divBdr>
                            </w:div>
                            <w:div w:id="18704221">
                              <w:marLeft w:val="0"/>
                              <w:marRight w:val="240"/>
                              <w:marTop w:val="0"/>
                              <w:marBottom w:val="0"/>
                              <w:divBdr>
                                <w:top w:val="none" w:sz="0" w:space="0" w:color="auto"/>
                                <w:left w:val="none" w:sz="0" w:space="0" w:color="auto"/>
                                <w:bottom w:val="none" w:sz="0" w:space="0" w:color="auto"/>
                                <w:right w:val="single" w:sz="18" w:space="6" w:color="6CE26C"/>
                              </w:divBdr>
                            </w:div>
                            <w:div w:id="30302779">
                              <w:marLeft w:val="0"/>
                              <w:marRight w:val="240"/>
                              <w:marTop w:val="0"/>
                              <w:marBottom w:val="0"/>
                              <w:divBdr>
                                <w:top w:val="none" w:sz="0" w:space="0" w:color="auto"/>
                                <w:left w:val="none" w:sz="0" w:space="0" w:color="auto"/>
                                <w:bottom w:val="none" w:sz="0" w:space="0" w:color="auto"/>
                                <w:right w:val="single" w:sz="18" w:space="6" w:color="6CE26C"/>
                              </w:divBdr>
                            </w:div>
                            <w:div w:id="95296556">
                              <w:marLeft w:val="0"/>
                              <w:marRight w:val="240"/>
                              <w:marTop w:val="0"/>
                              <w:marBottom w:val="0"/>
                              <w:divBdr>
                                <w:top w:val="none" w:sz="0" w:space="0" w:color="auto"/>
                                <w:left w:val="none" w:sz="0" w:space="0" w:color="auto"/>
                                <w:bottom w:val="none" w:sz="0" w:space="0" w:color="auto"/>
                                <w:right w:val="single" w:sz="18" w:space="6" w:color="6CE26C"/>
                              </w:divBdr>
                            </w:div>
                            <w:div w:id="1167017675">
                              <w:marLeft w:val="0"/>
                              <w:marRight w:val="240"/>
                              <w:marTop w:val="0"/>
                              <w:marBottom w:val="0"/>
                              <w:divBdr>
                                <w:top w:val="none" w:sz="0" w:space="0" w:color="auto"/>
                                <w:left w:val="none" w:sz="0" w:space="0" w:color="auto"/>
                                <w:bottom w:val="none" w:sz="0" w:space="0" w:color="auto"/>
                                <w:right w:val="single" w:sz="18" w:space="6" w:color="6CE26C"/>
                              </w:divBdr>
                            </w:div>
                            <w:div w:id="1743258144">
                              <w:marLeft w:val="0"/>
                              <w:marRight w:val="240"/>
                              <w:marTop w:val="0"/>
                              <w:marBottom w:val="0"/>
                              <w:divBdr>
                                <w:top w:val="none" w:sz="0" w:space="0" w:color="auto"/>
                                <w:left w:val="none" w:sz="0" w:space="0" w:color="auto"/>
                                <w:bottom w:val="none" w:sz="0" w:space="0" w:color="auto"/>
                                <w:right w:val="single" w:sz="18" w:space="6" w:color="6CE26C"/>
                              </w:divBdr>
                            </w:div>
                            <w:div w:id="395204066">
                              <w:marLeft w:val="0"/>
                              <w:marRight w:val="240"/>
                              <w:marTop w:val="0"/>
                              <w:marBottom w:val="0"/>
                              <w:divBdr>
                                <w:top w:val="none" w:sz="0" w:space="0" w:color="auto"/>
                                <w:left w:val="none" w:sz="0" w:space="0" w:color="auto"/>
                                <w:bottom w:val="none" w:sz="0" w:space="0" w:color="auto"/>
                                <w:right w:val="single" w:sz="18" w:space="6" w:color="6CE26C"/>
                              </w:divBdr>
                            </w:div>
                            <w:div w:id="1735160515">
                              <w:marLeft w:val="0"/>
                              <w:marRight w:val="240"/>
                              <w:marTop w:val="0"/>
                              <w:marBottom w:val="0"/>
                              <w:divBdr>
                                <w:top w:val="none" w:sz="0" w:space="0" w:color="auto"/>
                                <w:left w:val="none" w:sz="0" w:space="0" w:color="auto"/>
                                <w:bottom w:val="none" w:sz="0" w:space="0" w:color="auto"/>
                                <w:right w:val="single" w:sz="18" w:space="6" w:color="6CE26C"/>
                              </w:divBdr>
                            </w:div>
                            <w:div w:id="1450707719">
                              <w:marLeft w:val="0"/>
                              <w:marRight w:val="240"/>
                              <w:marTop w:val="0"/>
                              <w:marBottom w:val="0"/>
                              <w:divBdr>
                                <w:top w:val="none" w:sz="0" w:space="0" w:color="auto"/>
                                <w:left w:val="none" w:sz="0" w:space="0" w:color="auto"/>
                                <w:bottom w:val="none" w:sz="0" w:space="0" w:color="auto"/>
                                <w:right w:val="single" w:sz="18" w:space="6" w:color="6CE26C"/>
                              </w:divBdr>
                            </w:div>
                            <w:div w:id="617834006">
                              <w:marLeft w:val="0"/>
                              <w:marRight w:val="240"/>
                              <w:marTop w:val="0"/>
                              <w:marBottom w:val="0"/>
                              <w:divBdr>
                                <w:top w:val="none" w:sz="0" w:space="0" w:color="auto"/>
                                <w:left w:val="none" w:sz="0" w:space="0" w:color="auto"/>
                                <w:bottom w:val="none" w:sz="0" w:space="0" w:color="auto"/>
                                <w:right w:val="single" w:sz="18" w:space="6" w:color="6CE26C"/>
                              </w:divBdr>
                            </w:div>
                            <w:div w:id="2135248453">
                              <w:marLeft w:val="0"/>
                              <w:marRight w:val="240"/>
                              <w:marTop w:val="0"/>
                              <w:marBottom w:val="0"/>
                              <w:divBdr>
                                <w:top w:val="none" w:sz="0" w:space="0" w:color="auto"/>
                                <w:left w:val="none" w:sz="0" w:space="0" w:color="auto"/>
                                <w:bottom w:val="none" w:sz="0" w:space="0" w:color="auto"/>
                                <w:right w:val="single" w:sz="18" w:space="6" w:color="6CE26C"/>
                              </w:divBdr>
                            </w:div>
                            <w:div w:id="1216819261">
                              <w:marLeft w:val="0"/>
                              <w:marRight w:val="240"/>
                              <w:marTop w:val="0"/>
                              <w:marBottom w:val="0"/>
                              <w:divBdr>
                                <w:top w:val="none" w:sz="0" w:space="0" w:color="auto"/>
                                <w:left w:val="none" w:sz="0" w:space="0" w:color="auto"/>
                                <w:bottom w:val="none" w:sz="0" w:space="0" w:color="auto"/>
                                <w:right w:val="single" w:sz="18" w:space="6" w:color="6CE26C"/>
                              </w:divBdr>
                            </w:div>
                            <w:div w:id="391318286">
                              <w:marLeft w:val="0"/>
                              <w:marRight w:val="240"/>
                              <w:marTop w:val="0"/>
                              <w:marBottom w:val="0"/>
                              <w:divBdr>
                                <w:top w:val="none" w:sz="0" w:space="0" w:color="auto"/>
                                <w:left w:val="none" w:sz="0" w:space="0" w:color="auto"/>
                                <w:bottom w:val="none" w:sz="0" w:space="0" w:color="auto"/>
                                <w:right w:val="single" w:sz="18" w:space="6" w:color="6CE26C"/>
                              </w:divBdr>
                            </w:div>
                            <w:div w:id="482242129">
                              <w:marLeft w:val="0"/>
                              <w:marRight w:val="240"/>
                              <w:marTop w:val="0"/>
                              <w:marBottom w:val="0"/>
                              <w:divBdr>
                                <w:top w:val="none" w:sz="0" w:space="0" w:color="auto"/>
                                <w:left w:val="none" w:sz="0" w:space="0" w:color="auto"/>
                                <w:bottom w:val="none" w:sz="0" w:space="0" w:color="auto"/>
                                <w:right w:val="single" w:sz="18" w:space="6" w:color="6CE26C"/>
                              </w:divBdr>
                            </w:div>
                            <w:div w:id="1146508907">
                              <w:marLeft w:val="0"/>
                              <w:marRight w:val="240"/>
                              <w:marTop w:val="0"/>
                              <w:marBottom w:val="0"/>
                              <w:divBdr>
                                <w:top w:val="none" w:sz="0" w:space="0" w:color="auto"/>
                                <w:left w:val="none" w:sz="0" w:space="0" w:color="auto"/>
                                <w:bottom w:val="none" w:sz="0" w:space="0" w:color="auto"/>
                                <w:right w:val="single" w:sz="18" w:space="6" w:color="6CE26C"/>
                              </w:divBdr>
                            </w:div>
                            <w:div w:id="1608587008">
                              <w:marLeft w:val="0"/>
                              <w:marRight w:val="240"/>
                              <w:marTop w:val="0"/>
                              <w:marBottom w:val="0"/>
                              <w:divBdr>
                                <w:top w:val="none" w:sz="0" w:space="0" w:color="auto"/>
                                <w:left w:val="none" w:sz="0" w:space="0" w:color="auto"/>
                                <w:bottom w:val="none" w:sz="0" w:space="0" w:color="auto"/>
                                <w:right w:val="single" w:sz="18" w:space="6" w:color="6CE26C"/>
                              </w:divBdr>
                            </w:div>
                            <w:div w:id="1980187365">
                              <w:marLeft w:val="0"/>
                              <w:marRight w:val="240"/>
                              <w:marTop w:val="0"/>
                              <w:marBottom w:val="0"/>
                              <w:divBdr>
                                <w:top w:val="none" w:sz="0" w:space="0" w:color="auto"/>
                                <w:left w:val="none" w:sz="0" w:space="0" w:color="auto"/>
                                <w:bottom w:val="none" w:sz="0" w:space="0" w:color="auto"/>
                                <w:right w:val="single" w:sz="18" w:space="6" w:color="6CE26C"/>
                              </w:divBdr>
                            </w:div>
                            <w:div w:id="1448811049">
                              <w:marLeft w:val="0"/>
                              <w:marRight w:val="240"/>
                              <w:marTop w:val="0"/>
                              <w:marBottom w:val="0"/>
                              <w:divBdr>
                                <w:top w:val="none" w:sz="0" w:space="0" w:color="auto"/>
                                <w:left w:val="none" w:sz="0" w:space="0" w:color="auto"/>
                                <w:bottom w:val="none" w:sz="0" w:space="0" w:color="auto"/>
                                <w:right w:val="single" w:sz="18" w:space="6" w:color="6CE26C"/>
                              </w:divBdr>
                            </w:div>
                            <w:div w:id="763182370">
                              <w:marLeft w:val="0"/>
                              <w:marRight w:val="240"/>
                              <w:marTop w:val="0"/>
                              <w:marBottom w:val="0"/>
                              <w:divBdr>
                                <w:top w:val="none" w:sz="0" w:space="0" w:color="auto"/>
                                <w:left w:val="none" w:sz="0" w:space="0" w:color="auto"/>
                                <w:bottom w:val="none" w:sz="0" w:space="0" w:color="auto"/>
                                <w:right w:val="single" w:sz="18" w:space="6" w:color="6CE26C"/>
                              </w:divBdr>
                            </w:div>
                            <w:div w:id="1619986522">
                              <w:marLeft w:val="0"/>
                              <w:marRight w:val="240"/>
                              <w:marTop w:val="0"/>
                              <w:marBottom w:val="0"/>
                              <w:divBdr>
                                <w:top w:val="none" w:sz="0" w:space="0" w:color="auto"/>
                                <w:left w:val="none" w:sz="0" w:space="0" w:color="auto"/>
                                <w:bottom w:val="none" w:sz="0" w:space="0" w:color="auto"/>
                                <w:right w:val="single" w:sz="18" w:space="6" w:color="6CE26C"/>
                              </w:divBdr>
                            </w:div>
                            <w:div w:id="1656256033">
                              <w:marLeft w:val="0"/>
                              <w:marRight w:val="240"/>
                              <w:marTop w:val="0"/>
                              <w:marBottom w:val="0"/>
                              <w:divBdr>
                                <w:top w:val="none" w:sz="0" w:space="0" w:color="auto"/>
                                <w:left w:val="none" w:sz="0" w:space="0" w:color="auto"/>
                                <w:bottom w:val="none" w:sz="0" w:space="0" w:color="auto"/>
                                <w:right w:val="single" w:sz="18" w:space="6" w:color="6CE26C"/>
                              </w:divBdr>
                            </w:div>
                            <w:div w:id="69158574">
                              <w:marLeft w:val="0"/>
                              <w:marRight w:val="240"/>
                              <w:marTop w:val="0"/>
                              <w:marBottom w:val="0"/>
                              <w:divBdr>
                                <w:top w:val="none" w:sz="0" w:space="0" w:color="auto"/>
                                <w:left w:val="none" w:sz="0" w:space="0" w:color="auto"/>
                                <w:bottom w:val="none" w:sz="0" w:space="0" w:color="auto"/>
                                <w:right w:val="single" w:sz="18" w:space="6" w:color="6CE26C"/>
                              </w:divBdr>
                            </w:div>
                            <w:div w:id="584076848">
                              <w:marLeft w:val="0"/>
                              <w:marRight w:val="240"/>
                              <w:marTop w:val="0"/>
                              <w:marBottom w:val="0"/>
                              <w:divBdr>
                                <w:top w:val="none" w:sz="0" w:space="0" w:color="auto"/>
                                <w:left w:val="none" w:sz="0" w:space="0" w:color="auto"/>
                                <w:bottom w:val="none" w:sz="0" w:space="0" w:color="auto"/>
                                <w:right w:val="single" w:sz="18" w:space="6" w:color="6CE26C"/>
                              </w:divBdr>
                            </w:div>
                            <w:div w:id="703015702">
                              <w:marLeft w:val="0"/>
                              <w:marRight w:val="240"/>
                              <w:marTop w:val="0"/>
                              <w:marBottom w:val="0"/>
                              <w:divBdr>
                                <w:top w:val="none" w:sz="0" w:space="0" w:color="auto"/>
                                <w:left w:val="none" w:sz="0" w:space="0" w:color="auto"/>
                                <w:bottom w:val="none" w:sz="0" w:space="0" w:color="auto"/>
                                <w:right w:val="single" w:sz="18" w:space="6" w:color="6CE26C"/>
                              </w:divBdr>
                            </w:div>
                            <w:div w:id="74715028">
                              <w:marLeft w:val="0"/>
                              <w:marRight w:val="240"/>
                              <w:marTop w:val="0"/>
                              <w:marBottom w:val="0"/>
                              <w:divBdr>
                                <w:top w:val="none" w:sz="0" w:space="0" w:color="auto"/>
                                <w:left w:val="none" w:sz="0" w:space="0" w:color="auto"/>
                                <w:bottom w:val="none" w:sz="0" w:space="0" w:color="auto"/>
                                <w:right w:val="single" w:sz="18" w:space="6" w:color="6CE26C"/>
                              </w:divBdr>
                            </w:div>
                            <w:div w:id="585771802">
                              <w:marLeft w:val="0"/>
                              <w:marRight w:val="240"/>
                              <w:marTop w:val="0"/>
                              <w:marBottom w:val="0"/>
                              <w:divBdr>
                                <w:top w:val="none" w:sz="0" w:space="0" w:color="auto"/>
                                <w:left w:val="none" w:sz="0" w:space="0" w:color="auto"/>
                                <w:bottom w:val="none" w:sz="0" w:space="0" w:color="auto"/>
                                <w:right w:val="single" w:sz="18" w:space="6" w:color="6CE26C"/>
                              </w:divBdr>
                            </w:div>
                            <w:div w:id="233317244">
                              <w:marLeft w:val="0"/>
                              <w:marRight w:val="240"/>
                              <w:marTop w:val="0"/>
                              <w:marBottom w:val="0"/>
                              <w:divBdr>
                                <w:top w:val="none" w:sz="0" w:space="0" w:color="auto"/>
                                <w:left w:val="none" w:sz="0" w:space="0" w:color="auto"/>
                                <w:bottom w:val="none" w:sz="0" w:space="0" w:color="auto"/>
                                <w:right w:val="single" w:sz="18" w:space="6" w:color="6CE26C"/>
                              </w:divBdr>
                            </w:div>
                            <w:div w:id="1339041640">
                              <w:marLeft w:val="0"/>
                              <w:marRight w:val="240"/>
                              <w:marTop w:val="0"/>
                              <w:marBottom w:val="0"/>
                              <w:divBdr>
                                <w:top w:val="none" w:sz="0" w:space="0" w:color="auto"/>
                                <w:left w:val="none" w:sz="0" w:space="0" w:color="auto"/>
                                <w:bottom w:val="none" w:sz="0" w:space="0" w:color="auto"/>
                                <w:right w:val="single" w:sz="18" w:space="6" w:color="6CE26C"/>
                              </w:divBdr>
                            </w:div>
                            <w:div w:id="1595749583">
                              <w:marLeft w:val="0"/>
                              <w:marRight w:val="240"/>
                              <w:marTop w:val="0"/>
                              <w:marBottom w:val="0"/>
                              <w:divBdr>
                                <w:top w:val="none" w:sz="0" w:space="0" w:color="auto"/>
                                <w:left w:val="none" w:sz="0" w:space="0" w:color="auto"/>
                                <w:bottom w:val="none" w:sz="0" w:space="0" w:color="auto"/>
                                <w:right w:val="single" w:sz="18" w:space="6" w:color="6CE26C"/>
                              </w:divBdr>
                            </w:div>
                            <w:div w:id="1962807137">
                              <w:marLeft w:val="0"/>
                              <w:marRight w:val="240"/>
                              <w:marTop w:val="0"/>
                              <w:marBottom w:val="0"/>
                              <w:divBdr>
                                <w:top w:val="none" w:sz="0" w:space="0" w:color="auto"/>
                                <w:left w:val="none" w:sz="0" w:space="0" w:color="auto"/>
                                <w:bottom w:val="none" w:sz="0" w:space="0" w:color="auto"/>
                                <w:right w:val="single" w:sz="18" w:space="6" w:color="6CE26C"/>
                              </w:divBdr>
                            </w:div>
                            <w:div w:id="290134253">
                              <w:marLeft w:val="0"/>
                              <w:marRight w:val="240"/>
                              <w:marTop w:val="0"/>
                              <w:marBottom w:val="0"/>
                              <w:divBdr>
                                <w:top w:val="none" w:sz="0" w:space="0" w:color="auto"/>
                                <w:left w:val="none" w:sz="0" w:space="0" w:color="auto"/>
                                <w:bottom w:val="none" w:sz="0" w:space="0" w:color="auto"/>
                                <w:right w:val="single" w:sz="18" w:space="6" w:color="6CE26C"/>
                              </w:divBdr>
                            </w:div>
                            <w:div w:id="1547370585">
                              <w:marLeft w:val="0"/>
                              <w:marRight w:val="240"/>
                              <w:marTop w:val="0"/>
                              <w:marBottom w:val="0"/>
                              <w:divBdr>
                                <w:top w:val="none" w:sz="0" w:space="0" w:color="auto"/>
                                <w:left w:val="none" w:sz="0" w:space="0" w:color="auto"/>
                                <w:bottom w:val="none" w:sz="0" w:space="0" w:color="auto"/>
                                <w:right w:val="single" w:sz="18" w:space="6" w:color="6CE26C"/>
                              </w:divBdr>
                            </w:div>
                            <w:div w:id="1464233310">
                              <w:marLeft w:val="0"/>
                              <w:marRight w:val="240"/>
                              <w:marTop w:val="0"/>
                              <w:marBottom w:val="0"/>
                              <w:divBdr>
                                <w:top w:val="none" w:sz="0" w:space="0" w:color="auto"/>
                                <w:left w:val="none" w:sz="0" w:space="0" w:color="auto"/>
                                <w:bottom w:val="none" w:sz="0" w:space="0" w:color="auto"/>
                                <w:right w:val="single" w:sz="18" w:space="6" w:color="6CE26C"/>
                              </w:divBdr>
                            </w:div>
                            <w:div w:id="1284192306">
                              <w:marLeft w:val="0"/>
                              <w:marRight w:val="240"/>
                              <w:marTop w:val="0"/>
                              <w:marBottom w:val="0"/>
                              <w:divBdr>
                                <w:top w:val="none" w:sz="0" w:space="0" w:color="auto"/>
                                <w:left w:val="none" w:sz="0" w:space="0" w:color="auto"/>
                                <w:bottom w:val="none" w:sz="0" w:space="0" w:color="auto"/>
                                <w:right w:val="single" w:sz="18" w:space="6" w:color="6CE26C"/>
                              </w:divBdr>
                            </w:div>
                            <w:div w:id="2064869304">
                              <w:marLeft w:val="0"/>
                              <w:marRight w:val="240"/>
                              <w:marTop w:val="0"/>
                              <w:marBottom w:val="0"/>
                              <w:divBdr>
                                <w:top w:val="none" w:sz="0" w:space="0" w:color="auto"/>
                                <w:left w:val="none" w:sz="0" w:space="0" w:color="auto"/>
                                <w:bottom w:val="none" w:sz="0" w:space="0" w:color="auto"/>
                                <w:right w:val="single" w:sz="18" w:space="6" w:color="6CE26C"/>
                              </w:divBdr>
                            </w:div>
                            <w:div w:id="72772759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8984492">
                  <w:marLeft w:val="0"/>
                  <w:marRight w:val="0"/>
                  <w:marTop w:val="0"/>
                  <w:marBottom w:val="0"/>
                  <w:divBdr>
                    <w:top w:val="none" w:sz="0" w:space="0" w:color="auto"/>
                    <w:left w:val="none" w:sz="0" w:space="0" w:color="auto"/>
                    <w:bottom w:val="none" w:sz="0" w:space="0" w:color="auto"/>
                    <w:right w:val="none" w:sz="0" w:space="0" w:color="auto"/>
                  </w:divBdr>
                  <w:divsChild>
                    <w:div w:id="719524285">
                      <w:marLeft w:val="0"/>
                      <w:marRight w:val="0"/>
                      <w:marTop w:val="0"/>
                      <w:marBottom w:val="0"/>
                      <w:divBdr>
                        <w:top w:val="none" w:sz="0" w:space="0" w:color="auto"/>
                        <w:left w:val="none" w:sz="0" w:space="0" w:color="auto"/>
                        <w:bottom w:val="none" w:sz="0" w:space="0" w:color="auto"/>
                        <w:right w:val="none" w:sz="0" w:space="0" w:color="auto"/>
                      </w:divBdr>
                      <w:divsChild>
                        <w:div w:id="2056733468">
                          <w:marLeft w:val="0"/>
                          <w:marRight w:val="0"/>
                          <w:marTop w:val="240"/>
                          <w:marBottom w:val="240"/>
                          <w:divBdr>
                            <w:top w:val="none" w:sz="0" w:space="0" w:color="auto"/>
                            <w:left w:val="none" w:sz="0" w:space="0" w:color="auto"/>
                            <w:bottom w:val="none" w:sz="0" w:space="0" w:color="auto"/>
                            <w:right w:val="none" w:sz="0" w:space="0" w:color="auto"/>
                          </w:divBdr>
                          <w:divsChild>
                            <w:div w:id="175731023">
                              <w:marLeft w:val="0"/>
                              <w:marRight w:val="240"/>
                              <w:marTop w:val="0"/>
                              <w:marBottom w:val="0"/>
                              <w:divBdr>
                                <w:top w:val="none" w:sz="0" w:space="0" w:color="auto"/>
                                <w:left w:val="none" w:sz="0" w:space="0" w:color="auto"/>
                                <w:bottom w:val="none" w:sz="0" w:space="0" w:color="auto"/>
                                <w:right w:val="single" w:sz="18" w:space="6" w:color="6CE26C"/>
                              </w:divBdr>
                            </w:div>
                            <w:div w:id="420568677">
                              <w:marLeft w:val="0"/>
                              <w:marRight w:val="240"/>
                              <w:marTop w:val="0"/>
                              <w:marBottom w:val="0"/>
                              <w:divBdr>
                                <w:top w:val="none" w:sz="0" w:space="0" w:color="auto"/>
                                <w:left w:val="none" w:sz="0" w:space="0" w:color="auto"/>
                                <w:bottom w:val="none" w:sz="0" w:space="0" w:color="auto"/>
                                <w:right w:val="single" w:sz="18" w:space="6" w:color="6CE26C"/>
                              </w:divBdr>
                            </w:div>
                            <w:div w:id="1943756305">
                              <w:marLeft w:val="0"/>
                              <w:marRight w:val="240"/>
                              <w:marTop w:val="0"/>
                              <w:marBottom w:val="0"/>
                              <w:divBdr>
                                <w:top w:val="none" w:sz="0" w:space="0" w:color="auto"/>
                                <w:left w:val="none" w:sz="0" w:space="0" w:color="auto"/>
                                <w:bottom w:val="none" w:sz="0" w:space="0" w:color="auto"/>
                                <w:right w:val="single" w:sz="18" w:space="6" w:color="6CE26C"/>
                              </w:divBdr>
                            </w:div>
                            <w:div w:id="1358041005">
                              <w:marLeft w:val="0"/>
                              <w:marRight w:val="240"/>
                              <w:marTop w:val="0"/>
                              <w:marBottom w:val="0"/>
                              <w:divBdr>
                                <w:top w:val="none" w:sz="0" w:space="0" w:color="auto"/>
                                <w:left w:val="none" w:sz="0" w:space="0" w:color="auto"/>
                                <w:bottom w:val="none" w:sz="0" w:space="0" w:color="auto"/>
                                <w:right w:val="single" w:sz="18" w:space="6" w:color="6CE26C"/>
                              </w:divBdr>
                            </w:div>
                            <w:div w:id="1896886819">
                              <w:marLeft w:val="0"/>
                              <w:marRight w:val="240"/>
                              <w:marTop w:val="0"/>
                              <w:marBottom w:val="0"/>
                              <w:divBdr>
                                <w:top w:val="none" w:sz="0" w:space="0" w:color="auto"/>
                                <w:left w:val="none" w:sz="0" w:space="0" w:color="auto"/>
                                <w:bottom w:val="none" w:sz="0" w:space="0" w:color="auto"/>
                                <w:right w:val="single" w:sz="18" w:space="6" w:color="6CE26C"/>
                              </w:divBdr>
                            </w:div>
                            <w:div w:id="1912763909">
                              <w:marLeft w:val="0"/>
                              <w:marRight w:val="240"/>
                              <w:marTop w:val="0"/>
                              <w:marBottom w:val="0"/>
                              <w:divBdr>
                                <w:top w:val="none" w:sz="0" w:space="0" w:color="auto"/>
                                <w:left w:val="none" w:sz="0" w:space="0" w:color="auto"/>
                                <w:bottom w:val="none" w:sz="0" w:space="0" w:color="auto"/>
                                <w:right w:val="single" w:sz="18" w:space="6" w:color="6CE26C"/>
                              </w:divBdr>
                            </w:div>
                            <w:div w:id="1183782692">
                              <w:marLeft w:val="0"/>
                              <w:marRight w:val="240"/>
                              <w:marTop w:val="0"/>
                              <w:marBottom w:val="0"/>
                              <w:divBdr>
                                <w:top w:val="none" w:sz="0" w:space="0" w:color="auto"/>
                                <w:left w:val="none" w:sz="0" w:space="0" w:color="auto"/>
                                <w:bottom w:val="none" w:sz="0" w:space="0" w:color="auto"/>
                                <w:right w:val="single" w:sz="18" w:space="6" w:color="6CE26C"/>
                              </w:divBdr>
                            </w:div>
                            <w:div w:id="1563324496">
                              <w:marLeft w:val="0"/>
                              <w:marRight w:val="240"/>
                              <w:marTop w:val="0"/>
                              <w:marBottom w:val="0"/>
                              <w:divBdr>
                                <w:top w:val="none" w:sz="0" w:space="0" w:color="auto"/>
                                <w:left w:val="none" w:sz="0" w:space="0" w:color="auto"/>
                                <w:bottom w:val="none" w:sz="0" w:space="0" w:color="auto"/>
                                <w:right w:val="single" w:sz="18" w:space="6" w:color="6CE26C"/>
                              </w:divBdr>
                            </w:div>
                            <w:div w:id="1409885039">
                              <w:marLeft w:val="0"/>
                              <w:marRight w:val="240"/>
                              <w:marTop w:val="0"/>
                              <w:marBottom w:val="0"/>
                              <w:divBdr>
                                <w:top w:val="none" w:sz="0" w:space="0" w:color="auto"/>
                                <w:left w:val="none" w:sz="0" w:space="0" w:color="auto"/>
                                <w:bottom w:val="none" w:sz="0" w:space="0" w:color="auto"/>
                                <w:right w:val="single" w:sz="18" w:space="6" w:color="6CE26C"/>
                              </w:divBdr>
                            </w:div>
                            <w:div w:id="1508640523">
                              <w:marLeft w:val="0"/>
                              <w:marRight w:val="240"/>
                              <w:marTop w:val="0"/>
                              <w:marBottom w:val="0"/>
                              <w:divBdr>
                                <w:top w:val="none" w:sz="0" w:space="0" w:color="auto"/>
                                <w:left w:val="none" w:sz="0" w:space="0" w:color="auto"/>
                                <w:bottom w:val="none" w:sz="0" w:space="0" w:color="auto"/>
                                <w:right w:val="single" w:sz="18" w:space="6" w:color="6CE26C"/>
                              </w:divBdr>
                            </w:div>
                            <w:div w:id="1019740833">
                              <w:marLeft w:val="0"/>
                              <w:marRight w:val="240"/>
                              <w:marTop w:val="0"/>
                              <w:marBottom w:val="0"/>
                              <w:divBdr>
                                <w:top w:val="none" w:sz="0" w:space="0" w:color="auto"/>
                                <w:left w:val="none" w:sz="0" w:space="0" w:color="auto"/>
                                <w:bottom w:val="none" w:sz="0" w:space="0" w:color="auto"/>
                                <w:right w:val="single" w:sz="18" w:space="6" w:color="6CE26C"/>
                              </w:divBdr>
                            </w:div>
                            <w:div w:id="1396926828">
                              <w:marLeft w:val="0"/>
                              <w:marRight w:val="240"/>
                              <w:marTop w:val="0"/>
                              <w:marBottom w:val="0"/>
                              <w:divBdr>
                                <w:top w:val="none" w:sz="0" w:space="0" w:color="auto"/>
                                <w:left w:val="none" w:sz="0" w:space="0" w:color="auto"/>
                                <w:bottom w:val="none" w:sz="0" w:space="0" w:color="auto"/>
                                <w:right w:val="single" w:sz="18" w:space="6" w:color="6CE26C"/>
                              </w:divBdr>
                            </w:div>
                            <w:div w:id="67465794">
                              <w:marLeft w:val="0"/>
                              <w:marRight w:val="240"/>
                              <w:marTop w:val="0"/>
                              <w:marBottom w:val="0"/>
                              <w:divBdr>
                                <w:top w:val="none" w:sz="0" w:space="0" w:color="auto"/>
                                <w:left w:val="none" w:sz="0" w:space="0" w:color="auto"/>
                                <w:bottom w:val="none" w:sz="0" w:space="0" w:color="auto"/>
                                <w:right w:val="single" w:sz="18" w:space="6" w:color="6CE26C"/>
                              </w:divBdr>
                            </w:div>
                            <w:div w:id="2043548652">
                              <w:marLeft w:val="0"/>
                              <w:marRight w:val="240"/>
                              <w:marTop w:val="0"/>
                              <w:marBottom w:val="0"/>
                              <w:divBdr>
                                <w:top w:val="none" w:sz="0" w:space="0" w:color="auto"/>
                                <w:left w:val="none" w:sz="0" w:space="0" w:color="auto"/>
                                <w:bottom w:val="none" w:sz="0" w:space="0" w:color="auto"/>
                                <w:right w:val="single" w:sz="18" w:space="6" w:color="6CE26C"/>
                              </w:divBdr>
                            </w:div>
                            <w:div w:id="1315454908">
                              <w:marLeft w:val="0"/>
                              <w:marRight w:val="240"/>
                              <w:marTop w:val="0"/>
                              <w:marBottom w:val="0"/>
                              <w:divBdr>
                                <w:top w:val="none" w:sz="0" w:space="0" w:color="auto"/>
                                <w:left w:val="none" w:sz="0" w:space="0" w:color="auto"/>
                                <w:bottom w:val="none" w:sz="0" w:space="0" w:color="auto"/>
                                <w:right w:val="single" w:sz="18" w:space="6" w:color="6CE26C"/>
                              </w:divBdr>
                            </w:div>
                            <w:div w:id="553393828">
                              <w:marLeft w:val="0"/>
                              <w:marRight w:val="240"/>
                              <w:marTop w:val="0"/>
                              <w:marBottom w:val="0"/>
                              <w:divBdr>
                                <w:top w:val="none" w:sz="0" w:space="0" w:color="auto"/>
                                <w:left w:val="none" w:sz="0" w:space="0" w:color="auto"/>
                                <w:bottom w:val="none" w:sz="0" w:space="0" w:color="auto"/>
                                <w:right w:val="single" w:sz="18" w:space="6" w:color="6CE26C"/>
                              </w:divBdr>
                            </w:div>
                            <w:div w:id="270165910">
                              <w:marLeft w:val="0"/>
                              <w:marRight w:val="240"/>
                              <w:marTop w:val="0"/>
                              <w:marBottom w:val="0"/>
                              <w:divBdr>
                                <w:top w:val="none" w:sz="0" w:space="0" w:color="auto"/>
                                <w:left w:val="none" w:sz="0" w:space="0" w:color="auto"/>
                                <w:bottom w:val="none" w:sz="0" w:space="0" w:color="auto"/>
                                <w:right w:val="single" w:sz="18" w:space="6" w:color="6CE26C"/>
                              </w:divBdr>
                            </w:div>
                            <w:div w:id="171650840">
                              <w:marLeft w:val="0"/>
                              <w:marRight w:val="240"/>
                              <w:marTop w:val="0"/>
                              <w:marBottom w:val="0"/>
                              <w:divBdr>
                                <w:top w:val="none" w:sz="0" w:space="0" w:color="auto"/>
                                <w:left w:val="none" w:sz="0" w:space="0" w:color="auto"/>
                                <w:bottom w:val="none" w:sz="0" w:space="0" w:color="auto"/>
                                <w:right w:val="single" w:sz="18" w:space="6" w:color="6CE26C"/>
                              </w:divBdr>
                            </w:div>
                            <w:div w:id="1153371903">
                              <w:marLeft w:val="0"/>
                              <w:marRight w:val="240"/>
                              <w:marTop w:val="0"/>
                              <w:marBottom w:val="0"/>
                              <w:divBdr>
                                <w:top w:val="none" w:sz="0" w:space="0" w:color="auto"/>
                                <w:left w:val="none" w:sz="0" w:space="0" w:color="auto"/>
                                <w:bottom w:val="none" w:sz="0" w:space="0" w:color="auto"/>
                                <w:right w:val="single" w:sz="18" w:space="6" w:color="6CE26C"/>
                              </w:divBdr>
                            </w:div>
                            <w:div w:id="1716150702">
                              <w:marLeft w:val="0"/>
                              <w:marRight w:val="240"/>
                              <w:marTop w:val="0"/>
                              <w:marBottom w:val="0"/>
                              <w:divBdr>
                                <w:top w:val="none" w:sz="0" w:space="0" w:color="auto"/>
                                <w:left w:val="none" w:sz="0" w:space="0" w:color="auto"/>
                                <w:bottom w:val="none" w:sz="0" w:space="0" w:color="auto"/>
                                <w:right w:val="single" w:sz="18" w:space="6" w:color="6CE26C"/>
                              </w:divBdr>
                            </w:div>
                            <w:div w:id="2121869662">
                              <w:marLeft w:val="0"/>
                              <w:marRight w:val="240"/>
                              <w:marTop w:val="0"/>
                              <w:marBottom w:val="0"/>
                              <w:divBdr>
                                <w:top w:val="none" w:sz="0" w:space="0" w:color="auto"/>
                                <w:left w:val="none" w:sz="0" w:space="0" w:color="auto"/>
                                <w:bottom w:val="none" w:sz="0" w:space="0" w:color="auto"/>
                                <w:right w:val="single" w:sz="18" w:space="6" w:color="6CE26C"/>
                              </w:divBdr>
                            </w:div>
                            <w:div w:id="174272411">
                              <w:marLeft w:val="0"/>
                              <w:marRight w:val="240"/>
                              <w:marTop w:val="0"/>
                              <w:marBottom w:val="0"/>
                              <w:divBdr>
                                <w:top w:val="none" w:sz="0" w:space="0" w:color="auto"/>
                                <w:left w:val="none" w:sz="0" w:space="0" w:color="auto"/>
                                <w:bottom w:val="none" w:sz="0" w:space="0" w:color="auto"/>
                                <w:right w:val="single" w:sz="18" w:space="6" w:color="6CE26C"/>
                              </w:divBdr>
                            </w:div>
                            <w:div w:id="1581210983">
                              <w:marLeft w:val="0"/>
                              <w:marRight w:val="240"/>
                              <w:marTop w:val="0"/>
                              <w:marBottom w:val="0"/>
                              <w:divBdr>
                                <w:top w:val="none" w:sz="0" w:space="0" w:color="auto"/>
                                <w:left w:val="none" w:sz="0" w:space="0" w:color="auto"/>
                                <w:bottom w:val="none" w:sz="0" w:space="0" w:color="auto"/>
                                <w:right w:val="single" w:sz="18" w:space="6" w:color="6CE26C"/>
                              </w:divBdr>
                            </w:div>
                            <w:div w:id="140629449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0769319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2058909">
      <w:bodyDiv w:val="1"/>
      <w:marLeft w:val="0"/>
      <w:marRight w:val="0"/>
      <w:marTop w:val="0"/>
      <w:marBottom w:val="0"/>
      <w:divBdr>
        <w:top w:val="none" w:sz="0" w:space="0" w:color="auto"/>
        <w:left w:val="none" w:sz="0" w:space="0" w:color="auto"/>
        <w:bottom w:val="none" w:sz="0" w:space="0" w:color="auto"/>
        <w:right w:val="none" w:sz="0" w:space="0" w:color="auto"/>
      </w:divBdr>
      <w:divsChild>
        <w:div w:id="1279482960">
          <w:marLeft w:val="0"/>
          <w:marRight w:val="0"/>
          <w:marTop w:val="150"/>
          <w:marBottom w:val="150"/>
          <w:divBdr>
            <w:top w:val="none" w:sz="0" w:space="0" w:color="auto"/>
            <w:left w:val="none" w:sz="0" w:space="0" w:color="auto"/>
            <w:bottom w:val="none" w:sz="0" w:space="0" w:color="auto"/>
            <w:right w:val="none" w:sz="0" w:space="0" w:color="auto"/>
          </w:divBdr>
        </w:div>
        <w:div w:id="2115664196">
          <w:marLeft w:val="0"/>
          <w:marRight w:val="0"/>
          <w:marTop w:val="150"/>
          <w:marBottom w:val="150"/>
          <w:divBdr>
            <w:top w:val="none" w:sz="0" w:space="0" w:color="auto"/>
            <w:left w:val="none" w:sz="0" w:space="0" w:color="auto"/>
            <w:bottom w:val="none" w:sz="0" w:space="0" w:color="auto"/>
            <w:right w:val="none" w:sz="0" w:space="0" w:color="auto"/>
          </w:divBdr>
        </w:div>
        <w:div w:id="1253974602">
          <w:marLeft w:val="0"/>
          <w:marRight w:val="0"/>
          <w:marTop w:val="150"/>
          <w:marBottom w:val="150"/>
          <w:divBdr>
            <w:top w:val="none" w:sz="0" w:space="0" w:color="auto"/>
            <w:left w:val="single" w:sz="24" w:space="8" w:color="4494CD"/>
            <w:bottom w:val="none" w:sz="0" w:space="0" w:color="auto"/>
            <w:right w:val="none" w:sz="0" w:space="0" w:color="auto"/>
          </w:divBdr>
        </w:div>
        <w:div w:id="74787188">
          <w:marLeft w:val="0"/>
          <w:marRight w:val="0"/>
          <w:marTop w:val="150"/>
          <w:marBottom w:val="150"/>
          <w:divBdr>
            <w:top w:val="none" w:sz="0" w:space="0" w:color="auto"/>
            <w:left w:val="none" w:sz="0" w:space="0" w:color="auto"/>
            <w:bottom w:val="none" w:sz="0" w:space="0" w:color="auto"/>
            <w:right w:val="none" w:sz="0" w:space="0" w:color="auto"/>
          </w:divBdr>
        </w:div>
        <w:div w:id="1637488460">
          <w:marLeft w:val="0"/>
          <w:marRight w:val="0"/>
          <w:marTop w:val="150"/>
          <w:marBottom w:val="150"/>
          <w:divBdr>
            <w:top w:val="none" w:sz="0" w:space="0" w:color="auto"/>
            <w:left w:val="none" w:sz="0" w:space="0" w:color="auto"/>
            <w:bottom w:val="none" w:sz="0" w:space="0" w:color="auto"/>
            <w:right w:val="none" w:sz="0" w:space="0" w:color="auto"/>
          </w:divBdr>
        </w:div>
        <w:div w:id="735396636">
          <w:marLeft w:val="0"/>
          <w:marRight w:val="0"/>
          <w:marTop w:val="0"/>
          <w:marBottom w:val="0"/>
          <w:divBdr>
            <w:top w:val="none" w:sz="0" w:space="0" w:color="auto"/>
            <w:left w:val="none" w:sz="0" w:space="0" w:color="auto"/>
            <w:bottom w:val="none" w:sz="0" w:space="0" w:color="auto"/>
            <w:right w:val="none" w:sz="0" w:space="0" w:color="auto"/>
          </w:divBdr>
          <w:divsChild>
            <w:div w:id="378821486">
              <w:marLeft w:val="0"/>
              <w:marRight w:val="0"/>
              <w:marTop w:val="0"/>
              <w:marBottom w:val="0"/>
              <w:divBdr>
                <w:top w:val="none" w:sz="0" w:space="0" w:color="auto"/>
                <w:left w:val="none" w:sz="0" w:space="0" w:color="auto"/>
                <w:bottom w:val="none" w:sz="0" w:space="0" w:color="auto"/>
                <w:right w:val="none" w:sz="0" w:space="0" w:color="auto"/>
              </w:divBdr>
              <w:divsChild>
                <w:div w:id="88699856">
                  <w:marLeft w:val="0"/>
                  <w:marRight w:val="0"/>
                  <w:marTop w:val="240"/>
                  <w:marBottom w:val="240"/>
                  <w:divBdr>
                    <w:top w:val="none" w:sz="0" w:space="0" w:color="auto"/>
                    <w:left w:val="none" w:sz="0" w:space="0" w:color="auto"/>
                    <w:bottom w:val="none" w:sz="0" w:space="0" w:color="auto"/>
                    <w:right w:val="none" w:sz="0" w:space="0" w:color="auto"/>
                  </w:divBdr>
                  <w:divsChild>
                    <w:div w:id="1449542341">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395083062">
          <w:marLeft w:val="0"/>
          <w:marRight w:val="0"/>
          <w:marTop w:val="150"/>
          <w:marBottom w:val="150"/>
          <w:divBdr>
            <w:top w:val="none" w:sz="0" w:space="0" w:color="auto"/>
            <w:left w:val="none" w:sz="0" w:space="0" w:color="auto"/>
            <w:bottom w:val="none" w:sz="0" w:space="0" w:color="auto"/>
            <w:right w:val="none" w:sz="0" w:space="0" w:color="auto"/>
          </w:divBdr>
        </w:div>
      </w:divsChild>
    </w:div>
    <w:div w:id="1126241990">
      <w:bodyDiv w:val="1"/>
      <w:marLeft w:val="0"/>
      <w:marRight w:val="0"/>
      <w:marTop w:val="0"/>
      <w:marBottom w:val="0"/>
      <w:divBdr>
        <w:top w:val="none" w:sz="0" w:space="0" w:color="auto"/>
        <w:left w:val="none" w:sz="0" w:space="0" w:color="auto"/>
        <w:bottom w:val="none" w:sz="0" w:space="0" w:color="auto"/>
        <w:right w:val="none" w:sz="0" w:space="0" w:color="auto"/>
      </w:divBdr>
      <w:divsChild>
        <w:div w:id="712776678">
          <w:marLeft w:val="0"/>
          <w:marRight w:val="0"/>
          <w:marTop w:val="0"/>
          <w:marBottom w:val="0"/>
          <w:divBdr>
            <w:top w:val="none" w:sz="0" w:space="0" w:color="auto"/>
            <w:left w:val="none" w:sz="0" w:space="0" w:color="auto"/>
            <w:bottom w:val="none" w:sz="0" w:space="0" w:color="auto"/>
            <w:right w:val="none" w:sz="0" w:space="0" w:color="auto"/>
          </w:divBdr>
        </w:div>
        <w:div w:id="1194155223">
          <w:marLeft w:val="0"/>
          <w:marRight w:val="0"/>
          <w:marTop w:val="0"/>
          <w:marBottom w:val="0"/>
          <w:divBdr>
            <w:top w:val="none" w:sz="0" w:space="0" w:color="auto"/>
            <w:left w:val="none" w:sz="0" w:space="0" w:color="auto"/>
            <w:bottom w:val="none" w:sz="0" w:space="0" w:color="auto"/>
            <w:right w:val="none" w:sz="0" w:space="0" w:color="auto"/>
          </w:divBdr>
          <w:divsChild>
            <w:div w:id="1866599982">
              <w:marLeft w:val="0"/>
              <w:marRight w:val="0"/>
              <w:marTop w:val="0"/>
              <w:marBottom w:val="0"/>
              <w:divBdr>
                <w:top w:val="dashed" w:sz="6" w:space="5" w:color="CCCCCC"/>
                <w:left w:val="dashed" w:sz="6" w:space="0" w:color="CCCCCC"/>
                <w:bottom w:val="dashed" w:sz="6" w:space="0" w:color="CCCCCC"/>
                <w:right w:val="dashed" w:sz="6" w:space="0" w:color="CCCCCC"/>
              </w:divBdr>
            </w:div>
            <w:div w:id="815029142">
              <w:marLeft w:val="0"/>
              <w:marRight w:val="0"/>
              <w:marTop w:val="0"/>
              <w:marBottom w:val="240"/>
              <w:divBdr>
                <w:top w:val="single" w:sz="6" w:space="8" w:color="AAAAAA"/>
                <w:left w:val="single" w:sz="6" w:space="8" w:color="AAAAAA"/>
                <w:bottom w:val="single" w:sz="6" w:space="8" w:color="AAAAAA"/>
                <w:right w:val="single" w:sz="6" w:space="8" w:color="AAAAAA"/>
              </w:divBdr>
              <w:divsChild>
                <w:div w:id="367023343">
                  <w:marLeft w:val="0"/>
                  <w:marRight w:val="0"/>
                  <w:marTop w:val="0"/>
                  <w:marBottom w:val="0"/>
                  <w:divBdr>
                    <w:top w:val="none" w:sz="0" w:space="0" w:color="auto"/>
                    <w:left w:val="none" w:sz="0" w:space="0" w:color="auto"/>
                    <w:bottom w:val="none" w:sz="0" w:space="0" w:color="auto"/>
                    <w:right w:val="none" w:sz="0" w:space="0" w:color="auto"/>
                  </w:divBdr>
                </w:div>
              </w:divsChild>
            </w:div>
            <w:div w:id="614143360">
              <w:marLeft w:val="0"/>
              <w:marRight w:val="0"/>
              <w:marTop w:val="150"/>
              <w:marBottom w:val="150"/>
              <w:divBdr>
                <w:top w:val="none" w:sz="0" w:space="0" w:color="auto"/>
                <w:left w:val="none" w:sz="0" w:space="0" w:color="auto"/>
                <w:bottom w:val="none" w:sz="0" w:space="0" w:color="auto"/>
                <w:right w:val="none" w:sz="0" w:space="0" w:color="auto"/>
              </w:divBdr>
            </w:div>
            <w:div w:id="731348913">
              <w:marLeft w:val="0"/>
              <w:marRight w:val="0"/>
              <w:marTop w:val="0"/>
              <w:marBottom w:val="0"/>
              <w:divBdr>
                <w:top w:val="none" w:sz="0" w:space="0" w:color="auto"/>
                <w:left w:val="none" w:sz="0" w:space="0" w:color="auto"/>
                <w:bottom w:val="none" w:sz="0" w:space="0" w:color="auto"/>
                <w:right w:val="none" w:sz="0" w:space="0" w:color="auto"/>
              </w:divBdr>
              <w:divsChild>
                <w:div w:id="1817187777">
                  <w:marLeft w:val="0"/>
                  <w:marRight w:val="0"/>
                  <w:marTop w:val="0"/>
                  <w:marBottom w:val="0"/>
                  <w:divBdr>
                    <w:top w:val="none" w:sz="0" w:space="0" w:color="auto"/>
                    <w:left w:val="none" w:sz="0" w:space="0" w:color="auto"/>
                    <w:bottom w:val="none" w:sz="0" w:space="0" w:color="auto"/>
                    <w:right w:val="none" w:sz="0" w:space="0" w:color="auto"/>
                  </w:divBdr>
                </w:div>
              </w:divsChild>
            </w:div>
            <w:div w:id="523203800">
              <w:marLeft w:val="0"/>
              <w:marRight w:val="0"/>
              <w:marTop w:val="0"/>
              <w:marBottom w:val="0"/>
              <w:divBdr>
                <w:top w:val="none" w:sz="0" w:space="0" w:color="auto"/>
                <w:left w:val="none" w:sz="0" w:space="0" w:color="auto"/>
                <w:bottom w:val="none" w:sz="0" w:space="0" w:color="auto"/>
                <w:right w:val="none" w:sz="0" w:space="0" w:color="auto"/>
              </w:divBdr>
              <w:divsChild>
                <w:div w:id="842628299">
                  <w:marLeft w:val="0"/>
                  <w:marRight w:val="0"/>
                  <w:marTop w:val="0"/>
                  <w:marBottom w:val="0"/>
                  <w:divBdr>
                    <w:top w:val="none" w:sz="0" w:space="0" w:color="auto"/>
                    <w:left w:val="none" w:sz="0" w:space="0" w:color="auto"/>
                    <w:bottom w:val="none" w:sz="0" w:space="0" w:color="auto"/>
                    <w:right w:val="none" w:sz="0" w:space="0" w:color="auto"/>
                  </w:divBdr>
                  <w:divsChild>
                    <w:div w:id="880704252">
                      <w:marLeft w:val="0"/>
                      <w:marRight w:val="0"/>
                      <w:marTop w:val="240"/>
                      <w:marBottom w:val="240"/>
                      <w:divBdr>
                        <w:top w:val="none" w:sz="0" w:space="0" w:color="auto"/>
                        <w:left w:val="none" w:sz="0" w:space="0" w:color="auto"/>
                        <w:bottom w:val="none" w:sz="0" w:space="0" w:color="auto"/>
                        <w:right w:val="none" w:sz="0" w:space="0" w:color="auto"/>
                      </w:divBdr>
                      <w:divsChild>
                        <w:div w:id="1314022580">
                          <w:marLeft w:val="0"/>
                          <w:marRight w:val="240"/>
                          <w:marTop w:val="0"/>
                          <w:marBottom w:val="0"/>
                          <w:divBdr>
                            <w:top w:val="none" w:sz="0" w:space="0" w:color="auto"/>
                            <w:left w:val="none" w:sz="0" w:space="0" w:color="auto"/>
                            <w:bottom w:val="none" w:sz="0" w:space="0" w:color="auto"/>
                            <w:right w:val="single" w:sz="18" w:space="6" w:color="6CE26C"/>
                          </w:divBdr>
                        </w:div>
                        <w:div w:id="80756286">
                          <w:marLeft w:val="0"/>
                          <w:marRight w:val="240"/>
                          <w:marTop w:val="0"/>
                          <w:marBottom w:val="0"/>
                          <w:divBdr>
                            <w:top w:val="none" w:sz="0" w:space="0" w:color="auto"/>
                            <w:left w:val="none" w:sz="0" w:space="0" w:color="auto"/>
                            <w:bottom w:val="none" w:sz="0" w:space="0" w:color="auto"/>
                            <w:right w:val="single" w:sz="18" w:space="6" w:color="6CE26C"/>
                          </w:divBdr>
                        </w:div>
                        <w:div w:id="2075425429">
                          <w:marLeft w:val="0"/>
                          <w:marRight w:val="240"/>
                          <w:marTop w:val="0"/>
                          <w:marBottom w:val="0"/>
                          <w:divBdr>
                            <w:top w:val="none" w:sz="0" w:space="0" w:color="auto"/>
                            <w:left w:val="none" w:sz="0" w:space="0" w:color="auto"/>
                            <w:bottom w:val="none" w:sz="0" w:space="0" w:color="auto"/>
                            <w:right w:val="single" w:sz="18" w:space="6" w:color="6CE26C"/>
                          </w:divBdr>
                        </w:div>
                        <w:div w:id="1172258177">
                          <w:marLeft w:val="0"/>
                          <w:marRight w:val="240"/>
                          <w:marTop w:val="0"/>
                          <w:marBottom w:val="0"/>
                          <w:divBdr>
                            <w:top w:val="none" w:sz="0" w:space="0" w:color="auto"/>
                            <w:left w:val="none" w:sz="0" w:space="0" w:color="auto"/>
                            <w:bottom w:val="none" w:sz="0" w:space="0" w:color="auto"/>
                            <w:right w:val="single" w:sz="18" w:space="6" w:color="6CE26C"/>
                          </w:divBdr>
                        </w:div>
                        <w:div w:id="555238141">
                          <w:marLeft w:val="0"/>
                          <w:marRight w:val="240"/>
                          <w:marTop w:val="0"/>
                          <w:marBottom w:val="0"/>
                          <w:divBdr>
                            <w:top w:val="none" w:sz="0" w:space="0" w:color="auto"/>
                            <w:left w:val="none" w:sz="0" w:space="0" w:color="auto"/>
                            <w:bottom w:val="none" w:sz="0" w:space="0" w:color="auto"/>
                            <w:right w:val="single" w:sz="18" w:space="6" w:color="6CE26C"/>
                          </w:divBdr>
                        </w:div>
                        <w:div w:id="2087528984">
                          <w:marLeft w:val="0"/>
                          <w:marRight w:val="240"/>
                          <w:marTop w:val="0"/>
                          <w:marBottom w:val="0"/>
                          <w:divBdr>
                            <w:top w:val="none" w:sz="0" w:space="0" w:color="auto"/>
                            <w:left w:val="none" w:sz="0" w:space="0" w:color="auto"/>
                            <w:bottom w:val="none" w:sz="0" w:space="0" w:color="auto"/>
                            <w:right w:val="single" w:sz="18" w:space="6" w:color="6CE26C"/>
                          </w:divBdr>
                        </w:div>
                        <w:div w:id="1888377420">
                          <w:marLeft w:val="0"/>
                          <w:marRight w:val="240"/>
                          <w:marTop w:val="0"/>
                          <w:marBottom w:val="0"/>
                          <w:divBdr>
                            <w:top w:val="none" w:sz="0" w:space="0" w:color="auto"/>
                            <w:left w:val="none" w:sz="0" w:space="0" w:color="auto"/>
                            <w:bottom w:val="none" w:sz="0" w:space="0" w:color="auto"/>
                            <w:right w:val="single" w:sz="18" w:space="6" w:color="6CE26C"/>
                          </w:divBdr>
                        </w:div>
                        <w:div w:id="1036811521">
                          <w:marLeft w:val="0"/>
                          <w:marRight w:val="240"/>
                          <w:marTop w:val="0"/>
                          <w:marBottom w:val="0"/>
                          <w:divBdr>
                            <w:top w:val="none" w:sz="0" w:space="0" w:color="auto"/>
                            <w:left w:val="none" w:sz="0" w:space="0" w:color="auto"/>
                            <w:bottom w:val="none" w:sz="0" w:space="0" w:color="auto"/>
                            <w:right w:val="single" w:sz="18" w:space="6" w:color="6CE26C"/>
                          </w:divBdr>
                        </w:div>
                        <w:div w:id="1254048320">
                          <w:marLeft w:val="0"/>
                          <w:marRight w:val="240"/>
                          <w:marTop w:val="0"/>
                          <w:marBottom w:val="0"/>
                          <w:divBdr>
                            <w:top w:val="none" w:sz="0" w:space="0" w:color="auto"/>
                            <w:left w:val="none" w:sz="0" w:space="0" w:color="auto"/>
                            <w:bottom w:val="none" w:sz="0" w:space="0" w:color="auto"/>
                            <w:right w:val="single" w:sz="18" w:space="6" w:color="6CE26C"/>
                          </w:divBdr>
                        </w:div>
                        <w:div w:id="806775921">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319921832">
              <w:marLeft w:val="0"/>
              <w:marRight w:val="0"/>
              <w:marTop w:val="0"/>
              <w:marBottom w:val="0"/>
              <w:divBdr>
                <w:top w:val="none" w:sz="0" w:space="0" w:color="auto"/>
                <w:left w:val="none" w:sz="0" w:space="0" w:color="auto"/>
                <w:bottom w:val="none" w:sz="0" w:space="0" w:color="auto"/>
                <w:right w:val="none" w:sz="0" w:space="0" w:color="auto"/>
              </w:divBdr>
              <w:divsChild>
                <w:div w:id="459304896">
                  <w:marLeft w:val="0"/>
                  <w:marRight w:val="0"/>
                  <w:marTop w:val="0"/>
                  <w:marBottom w:val="0"/>
                  <w:divBdr>
                    <w:top w:val="none" w:sz="0" w:space="0" w:color="auto"/>
                    <w:left w:val="none" w:sz="0" w:space="0" w:color="auto"/>
                    <w:bottom w:val="none" w:sz="0" w:space="0" w:color="auto"/>
                    <w:right w:val="none" w:sz="0" w:space="0" w:color="auto"/>
                  </w:divBdr>
                  <w:divsChild>
                    <w:div w:id="2054772219">
                      <w:marLeft w:val="0"/>
                      <w:marRight w:val="0"/>
                      <w:marTop w:val="240"/>
                      <w:marBottom w:val="240"/>
                      <w:divBdr>
                        <w:top w:val="none" w:sz="0" w:space="0" w:color="auto"/>
                        <w:left w:val="none" w:sz="0" w:space="0" w:color="auto"/>
                        <w:bottom w:val="none" w:sz="0" w:space="0" w:color="auto"/>
                        <w:right w:val="none" w:sz="0" w:space="0" w:color="auto"/>
                      </w:divBdr>
                      <w:divsChild>
                        <w:div w:id="1028992715">
                          <w:marLeft w:val="0"/>
                          <w:marRight w:val="240"/>
                          <w:marTop w:val="0"/>
                          <w:marBottom w:val="0"/>
                          <w:divBdr>
                            <w:top w:val="none" w:sz="0" w:space="0" w:color="auto"/>
                            <w:left w:val="none" w:sz="0" w:space="0" w:color="auto"/>
                            <w:bottom w:val="none" w:sz="0" w:space="0" w:color="auto"/>
                            <w:right w:val="single" w:sz="18" w:space="6" w:color="6CE26C"/>
                          </w:divBdr>
                        </w:div>
                        <w:div w:id="807089281">
                          <w:marLeft w:val="0"/>
                          <w:marRight w:val="240"/>
                          <w:marTop w:val="0"/>
                          <w:marBottom w:val="0"/>
                          <w:divBdr>
                            <w:top w:val="none" w:sz="0" w:space="0" w:color="auto"/>
                            <w:left w:val="none" w:sz="0" w:space="0" w:color="auto"/>
                            <w:bottom w:val="none" w:sz="0" w:space="0" w:color="auto"/>
                            <w:right w:val="single" w:sz="18" w:space="6" w:color="6CE26C"/>
                          </w:divBdr>
                        </w:div>
                        <w:div w:id="1512642671">
                          <w:marLeft w:val="0"/>
                          <w:marRight w:val="240"/>
                          <w:marTop w:val="0"/>
                          <w:marBottom w:val="0"/>
                          <w:divBdr>
                            <w:top w:val="none" w:sz="0" w:space="0" w:color="auto"/>
                            <w:left w:val="none" w:sz="0" w:space="0" w:color="auto"/>
                            <w:bottom w:val="none" w:sz="0" w:space="0" w:color="auto"/>
                            <w:right w:val="single" w:sz="18" w:space="6" w:color="6CE26C"/>
                          </w:divBdr>
                        </w:div>
                        <w:div w:id="1898203496">
                          <w:marLeft w:val="0"/>
                          <w:marRight w:val="240"/>
                          <w:marTop w:val="0"/>
                          <w:marBottom w:val="0"/>
                          <w:divBdr>
                            <w:top w:val="none" w:sz="0" w:space="0" w:color="auto"/>
                            <w:left w:val="none" w:sz="0" w:space="0" w:color="auto"/>
                            <w:bottom w:val="none" w:sz="0" w:space="0" w:color="auto"/>
                            <w:right w:val="single" w:sz="18" w:space="6" w:color="6CE26C"/>
                          </w:divBdr>
                        </w:div>
                        <w:div w:id="1228027767">
                          <w:marLeft w:val="0"/>
                          <w:marRight w:val="240"/>
                          <w:marTop w:val="0"/>
                          <w:marBottom w:val="0"/>
                          <w:divBdr>
                            <w:top w:val="none" w:sz="0" w:space="0" w:color="auto"/>
                            <w:left w:val="none" w:sz="0" w:space="0" w:color="auto"/>
                            <w:bottom w:val="none" w:sz="0" w:space="0" w:color="auto"/>
                            <w:right w:val="single" w:sz="18" w:space="6" w:color="6CE26C"/>
                          </w:divBdr>
                        </w:div>
                        <w:div w:id="1779257688">
                          <w:marLeft w:val="0"/>
                          <w:marRight w:val="240"/>
                          <w:marTop w:val="0"/>
                          <w:marBottom w:val="0"/>
                          <w:divBdr>
                            <w:top w:val="none" w:sz="0" w:space="0" w:color="auto"/>
                            <w:left w:val="none" w:sz="0" w:space="0" w:color="auto"/>
                            <w:bottom w:val="none" w:sz="0" w:space="0" w:color="auto"/>
                            <w:right w:val="single" w:sz="18" w:space="6" w:color="6CE26C"/>
                          </w:divBdr>
                        </w:div>
                        <w:div w:id="1165899529">
                          <w:marLeft w:val="0"/>
                          <w:marRight w:val="240"/>
                          <w:marTop w:val="0"/>
                          <w:marBottom w:val="0"/>
                          <w:divBdr>
                            <w:top w:val="none" w:sz="0" w:space="0" w:color="auto"/>
                            <w:left w:val="none" w:sz="0" w:space="0" w:color="auto"/>
                            <w:bottom w:val="none" w:sz="0" w:space="0" w:color="auto"/>
                            <w:right w:val="single" w:sz="18" w:space="6" w:color="6CE26C"/>
                          </w:divBdr>
                        </w:div>
                        <w:div w:id="1578593644">
                          <w:marLeft w:val="0"/>
                          <w:marRight w:val="240"/>
                          <w:marTop w:val="0"/>
                          <w:marBottom w:val="0"/>
                          <w:divBdr>
                            <w:top w:val="none" w:sz="0" w:space="0" w:color="auto"/>
                            <w:left w:val="none" w:sz="0" w:space="0" w:color="auto"/>
                            <w:bottom w:val="none" w:sz="0" w:space="0" w:color="auto"/>
                            <w:right w:val="single" w:sz="18" w:space="6" w:color="6CE26C"/>
                          </w:divBdr>
                        </w:div>
                        <w:div w:id="1580752459">
                          <w:marLeft w:val="0"/>
                          <w:marRight w:val="240"/>
                          <w:marTop w:val="0"/>
                          <w:marBottom w:val="0"/>
                          <w:divBdr>
                            <w:top w:val="none" w:sz="0" w:space="0" w:color="auto"/>
                            <w:left w:val="none" w:sz="0" w:space="0" w:color="auto"/>
                            <w:bottom w:val="none" w:sz="0" w:space="0" w:color="auto"/>
                            <w:right w:val="single" w:sz="18" w:space="6" w:color="6CE26C"/>
                          </w:divBdr>
                        </w:div>
                        <w:div w:id="2066833747">
                          <w:marLeft w:val="0"/>
                          <w:marRight w:val="240"/>
                          <w:marTop w:val="0"/>
                          <w:marBottom w:val="0"/>
                          <w:divBdr>
                            <w:top w:val="none" w:sz="0" w:space="0" w:color="auto"/>
                            <w:left w:val="none" w:sz="0" w:space="0" w:color="auto"/>
                            <w:bottom w:val="none" w:sz="0" w:space="0" w:color="auto"/>
                            <w:right w:val="single" w:sz="18" w:space="6" w:color="6CE26C"/>
                          </w:divBdr>
                        </w:div>
                        <w:div w:id="1403405540">
                          <w:marLeft w:val="0"/>
                          <w:marRight w:val="240"/>
                          <w:marTop w:val="0"/>
                          <w:marBottom w:val="0"/>
                          <w:divBdr>
                            <w:top w:val="none" w:sz="0" w:space="0" w:color="auto"/>
                            <w:left w:val="none" w:sz="0" w:space="0" w:color="auto"/>
                            <w:bottom w:val="none" w:sz="0" w:space="0" w:color="auto"/>
                            <w:right w:val="single" w:sz="18" w:space="6" w:color="6CE26C"/>
                          </w:divBdr>
                        </w:div>
                        <w:div w:id="197572139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40627397">
              <w:marLeft w:val="0"/>
              <w:marRight w:val="0"/>
              <w:marTop w:val="0"/>
              <w:marBottom w:val="0"/>
              <w:divBdr>
                <w:top w:val="none" w:sz="0" w:space="0" w:color="auto"/>
                <w:left w:val="none" w:sz="0" w:space="0" w:color="auto"/>
                <w:bottom w:val="none" w:sz="0" w:space="0" w:color="auto"/>
                <w:right w:val="none" w:sz="0" w:space="0" w:color="auto"/>
              </w:divBdr>
              <w:divsChild>
                <w:div w:id="1325236197">
                  <w:marLeft w:val="0"/>
                  <w:marRight w:val="0"/>
                  <w:marTop w:val="0"/>
                  <w:marBottom w:val="0"/>
                  <w:divBdr>
                    <w:top w:val="none" w:sz="0" w:space="0" w:color="auto"/>
                    <w:left w:val="none" w:sz="0" w:space="0" w:color="auto"/>
                    <w:bottom w:val="none" w:sz="0" w:space="0" w:color="auto"/>
                    <w:right w:val="none" w:sz="0" w:space="0" w:color="auto"/>
                  </w:divBdr>
                  <w:divsChild>
                    <w:div w:id="1222059560">
                      <w:marLeft w:val="0"/>
                      <w:marRight w:val="0"/>
                      <w:marTop w:val="240"/>
                      <w:marBottom w:val="240"/>
                      <w:divBdr>
                        <w:top w:val="none" w:sz="0" w:space="0" w:color="auto"/>
                        <w:left w:val="none" w:sz="0" w:space="0" w:color="auto"/>
                        <w:bottom w:val="none" w:sz="0" w:space="0" w:color="auto"/>
                        <w:right w:val="none" w:sz="0" w:space="0" w:color="auto"/>
                      </w:divBdr>
                      <w:divsChild>
                        <w:div w:id="611714658">
                          <w:marLeft w:val="0"/>
                          <w:marRight w:val="240"/>
                          <w:marTop w:val="0"/>
                          <w:marBottom w:val="0"/>
                          <w:divBdr>
                            <w:top w:val="none" w:sz="0" w:space="0" w:color="auto"/>
                            <w:left w:val="none" w:sz="0" w:space="0" w:color="auto"/>
                            <w:bottom w:val="none" w:sz="0" w:space="0" w:color="auto"/>
                            <w:right w:val="single" w:sz="18" w:space="6" w:color="6CE26C"/>
                          </w:divBdr>
                        </w:div>
                        <w:div w:id="1798792051">
                          <w:marLeft w:val="0"/>
                          <w:marRight w:val="240"/>
                          <w:marTop w:val="0"/>
                          <w:marBottom w:val="0"/>
                          <w:divBdr>
                            <w:top w:val="none" w:sz="0" w:space="0" w:color="auto"/>
                            <w:left w:val="none" w:sz="0" w:space="0" w:color="auto"/>
                            <w:bottom w:val="none" w:sz="0" w:space="0" w:color="auto"/>
                            <w:right w:val="single" w:sz="18" w:space="6" w:color="6CE26C"/>
                          </w:divBdr>
                        </w:div>
                        <w:div w:id="1439790811">
                          <w:marLeft w:val="0"/>
                          <w:marRight w:val="240"/>
                          <w:marTop w:val="0"/>
                          <w:marBottom w:val="0"/>
                          <w:divBdr>
                            <w:top w:val="none" w:sz="0" w:space="0" w:color="auto"/>
                            <w:left w:val="none" w:sz="0" w:space="0" w:color="auto"/>
                            <w:bottom w:val="none" w:sz="0" w:space="0" w:color="auto"/>
                            <w:right w:val="single" w:sz="18" w:space="6" w:color="6CE26C"/>
                          </w:divBdr>
                        </w:div>
                        <w:div w:id="1807233437">
                          <w:marLeft w:val="0"/>
                          <w:marRight w:val="240"/>
                          <w:marTop w:val="0"/>
                          <w:marBottom w:val="0"/>
                          <w:divBdr>
                            <w:top w:val="none" w:sz="0" w:space="0" w:color="auto"/>
                            <w:left w:val="none" w:sz="0" w:space="0" w:color="auto"/>
                            <w:bottom w:val="none" w:sz="0" w:space="0" w:color="auto"/>
                            <w:right w:val="single" w:sz="18" w:space="6" w:color="6CE26C"/>
                          </w:divBdr>
                        </w:div>
                        <w:div w:id="1815294152">
                          <w:marLeft w:val="0"/>
                          <w:marRight w:val="240"/>
                          <w:marTop w:val="0"/>
                          <w:marBottom w:val="0"/>
                          <w:divBdr>
                            <w:top w:val="none" w:sz="0" w:space="0" w:color="auto"/>
                            <w:left w:val="none" w:sz="0" w:space="0" w:color="auto"/>
                            <w:bottom w:val="none" w:sz="0" w:space="0" w:color="auto"/>
                            <w:right w:val="single" w:sz="18" w:space="6" w:color="6CE26C"/>
                          </w:divBdr>
                        </w:div>
                        <w:div w:id="210071636">
                          <w:marLeft w:val="0"/>
                          <w:marRight w:val="240"/>
                          <w:marTop w:val="0"/>
                          <w:marBottom w:val="0"/>
                          <w:divBdr>
                            <w:top w:val="none" w:sz="0" w:space="0" w:color="auto"/>
                            <w:left w:val="none" w:sz="0" w:space="0" w:color="auto"/>
                            <w:bottom w:val="none" w:sz="0" w:space="0" w:color="auto"/>
                            <w:right w:val="single" w:sz="18" w:space="6" w:color="6CE26C"/>
                          </w:divBdr>
                        </w:div>
                        <w:div w:id="1813330660">
                          <w:marLeft w:val="0"/>
                          <w:marRight w:val="240"/>
                          <w:marTop w:val="0"/>
                          <w:marBottom w:val="0"/>
                          <w:divBdr>
                            <w:top w:val="none" w:sz="0" w:space="0" w:color="auto"/>
                            <w:left w:val="none" w:sz="0" w:space="0" w:color="auto"/>
                            <w:bottom w:val="none" w:sz="0" w:space="0" w:color="auto"/>
                            <w:right w:val="single" w:sz="18" w:space="6" w:color="6CE26C"/>
                          </w:divBdr>
                        </w:div>
                        <w:div w:id="1593276491">
                          <w:marLeft w:val="0"/>
                          <w:marRight w:val="240"/>
                          <w:marTop w:val="0"/>
                          <w:marBottom w:val="0"/>
                          <w:divBdr>
                            <w:top w:val="none" w:sz="0" w:space="0" w:color="auto"/>
                            <w:left w:val="none" w:sz="0" w:space="0" w:color="auto"/>
                            <w:bottom w:val="none" w:sz="0" w:space="0" w:color="auto"/>
                            <w:right w:val="single" w:sz="18" w:space="6" w:color="6CE26C"/>
                          </w:divBdr>
                        </w:div>
                        <w:div w:id="1941790761">
                          <w:marLeft w:val="0"/>
                          <w:marRight w:val="240"/>
                          <w:marTop w:val="0"/>
                          <w:marBottom w:val="0"/>
                          <w:divBdr>
                            <w:top w:val="none" w:sz="0" w:space="0" w:color="auto"/>
                            <w:left w:val="none" w:sz="0" w:space="0" w:color="auto"/>
                            <w:bottom w:val="none" w:sz="0" w:space="0" w:color="auto"/>
                            <w:right w:val="single" w:sz="18" w:space="6" w:color="6CE26C"/>
                          </w:divBdr>
                        </w:div>
                        <w:div w:id="893977228">
                          <w:marLeft w:val="0"/>
                          <w:marRight w:val="240"/>
                          <w:marTop w:val="0"/>
                          <w:marBottom w:val="0"/>
                          <w:divBdr>
                            <w:top w:val="none" w:sz="0" w:space="0" w:color="auto"/>
                            <w:left w:val="none" w:sz="0" w:space="0" w:color="auto"/>
                            <w:bottom w:val="none" w:sz="0" w:space="0" w:color="auto"/>
                            <w:right w:val="single" w:sz="18" w:space="6" w:color="6CE26C"/>
                          </w:divBdr>
                        </w:div>
                        <w:div w:id="106525328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82812595">
              <w:marLeft w:val="0"/>
              <w:marRight w:val="0"/>
              <w:marTop w:val="0"/>
              <w:marBottom w:val="0"/>
              <w:divBdr>
                <w:top w:val="none" w:sz="0" w:space="0" w:color="auto"/>
                <w:left w:val="none" w:sz="0" w:space="0" w:color="auto"/>
                <w:bottom w:val="none" w:sz="0" w:space="0" w:color="auto"/>
                <w:right w:val="none" w:sz="0" w:space="0" w:color="auto"/>
              </w:divBdr>
              <w:divsChild>
                <w:div w:id="586235285">
                  <w:marLeft w:val="0"/>
                  <w:marRight w:val="0"/>
                  <w:marTop w:val="0"/>
                  <w:marBottom w:val="0"/>
                  <w:divBdr>
                    <w:top w:val="none" w:sz="0" w:space="0" w:color="auto"/>
                    <w:left w:val="none" w:sz="0" w:space="0" w:color="auto"/>
                    <w:bottom w:val="none" w:sz="0" w:space="0" w:color="auto"/>
                    <w:right w:val="none" w:sz="0" w:space="0" w:color="auto"/>
                  </w:divBdr>
                  <w:divsChild>
                    <w:div w:id="1905067239">
                      <w:marLeft w:val="0"/>
                      <w:marRight w:val="0"/>
                      <w:marTop w:val="240"/>
                      <w:marBottom w:val="240"/>
                      <w:divBdr>
                        <w:top w:val="none" w:sz="0" w:space="0" w:color="auto"/>
                        <w:left w:val="none" w:sz="0" w:space="0" w:color="auto"/>
                        <w:bottom w:val="none" w:sz="0" w:space="0" w:color="auto"/>
                        <w:right w:val="none" w:sz="0" w:space="0" w:color="auto"/>
                      </w:divBdr>
                      <w:divsChild>
                        <w:div w:id="1791508493">
                          <w:marLeft w:val="0"/>
                          <w:marRight w:val="240"/>
                          <w:marTop w:val="0"/>
                          <w:marBottom w:val="0"/>
                          <w:divBdr>
                            <w:top w:val="none" w:sz="0" w:space="0" w:color="auto"/>
                            <w:left w:val="none" w:sz="0" w:space="0" w:color="auto"/>
                            <w:bottom w:val="none" w:sz="0" w:space="0" w:color="auto"/>
                            <w:right w:val="single" w:sz="18" w:space="6" w:color="6CE26C"/>
                          </w:divBdr>
                        </w:div>
                        <w:div w:id="1263075750">
                          <w:marLeft w:val="0"/>
                          <w:marRight w:val="240"/>
                          <w:marTop w:val="0"/>
                          <w:marBottom w:val="0"/>
                          <w:divBdr>
                            <w:top w:val="none" w:sz="0" w:space="0" w:color="auto"/>
                            <w:left w:val="none" w:sz="0" w:space="0" w:color="auto"/>
                            <w:bottom w:val="none" w:sz="0" w:space="0" w:color="auto"/>
                            <w:right w:val="single" w:sz="18" w:space="6" w:color="6CE26C"/>
                          </w:divBdr>
                        </w:div>
                        <w:div w:id="1220945119">
                          <w:marLeft w:val="0"/>
                          <w:marRight w:val="240"/>
                          <w:marTop w:val="0"/>
                          <w:marBottom w:val="0"/>
                          <w:divBdr>
                            <w:top w:val="none" w:sz="0" w:space="0" w:color="auto"/>
                            <w:left w:val="none" w:sz="0" w:space="0" w:color="auto"/>
                            <w:bottom w:val="none" w:sz="0" w:space="0" w:color="auto"/>
                            <w:right w:val="single" w:sz="18" w:space="6" w:color="6CE26C"/>
                          </w:divBdr>
                        </w:div>
                        <w:div w:id="394545695">
                          <w:marLeft w:val="0"/>
                          <w:marRight w:val="240"/>
                          <w:marTop w:val="0"/>
                          <w:marBottom w:val="0"/>
                          <w:divBdr>
                            <w:top w:val="none" w:sz="0" w:space="0" w:color="auto"/>
                            <w:left w:val="none" w:sz="0" w:space="0" w:color="auto"/>
                            <w:bottom w:val="none" w:sz="0" w:space="0" w:color="auto"/>
                            <w:right w:val="single" w:sz="18" w:space="6" w:color="6CE26C"/>
                          </w:divBdr>
                        </w:div>
                        <w:div w:id="441608070">
                          <w:marLeft w:val="0"/>
                          <w:marRight w:val="240"/>
                          <w:marTop w:val="0"/>
                          <w:marBottom w:val="0"/>
                          <w:divBdr>
                            <w:top w:val="none" w:sz="0" w:space="0" w:color="auto"/>
                            <w:left w:val="none" w:sz="0" w:space="0" w:color="auto"/>
                            <w:bottom w:val="none" w:sz="0" w:space="0" w:color="auto"/>
                            <w:right w:val="single" w:sz="18" w:space="6" w:color="6CE26C"/>
                          </w:divBdr>
                        </w:div>
                        <w:div w:id="688945341">
                          <w:marLeft w:val="0"/>
                          <w:marRight w:val="240"/>
                          <w:marTop w:val="0"/>
                          <w:marBottom w:val="0"/>
                          <w:divBdr>
                            <w:top w:val="none" w:sz="0" w:space="0" w:color="auto"/>
                            <w:left w:val="none" w:sz="0" w:space="0" w:color="auto"/>
                            <w:bottom w:val="none" w:sz="0" w:space="0" w:color="auto"/>
                            <w:right w:val="single" w:sz="18" w:space="6" w:color="6CE26C"/>
                          </w:divBdr>
                        </w:div>
                        <w:div w:id="71244190">
                          <w:marLeft w:val="0"/>
                          <w:marRight w:val="240"/>
                          <w:marTop w:val="0"/>
                          <w:marBottom w:val="0"/>
                          <w:divBdr>
                            <w:top w:val="none" w:sz="0" w:space="0" w:color="auto"/>
                            <w:left w:val="none" w:sz="0" w:space="0" w:color="auto"/>
                            <w:bottom w:val="none" w:sz="0" w:space="0" w:color="auto"/>
                            <w:right w:val="single" w:sz="18" w:space="6" w:color="6CE26C"/>
                          </w:divBdr>
                        </w:div>
                        <w:div w:id="1137524871">
                          <w:marLeft w:val="0"/>
                          <w:marRight w:val="240"/>
                          <w:marTop w:val="0"/>
                          <w:marBottom w:val="0"/>
                          <w:divBdr>
                            <w:top w:val="none" w:sz="0" w:space="0" w:color="auto"/>
                            <w:left w:val="none" w:sz="0" w:space="0" w:color="auto"/>
                            <w:bottom w:val="none" w:sz="0" w:space="0" w:color="auto"/>
                            <w:right w:val="single" w:sz="18" w:space="6" w:color="6CE26C"/>
                          </w:divBdr>
                        </w:div>
                        <w:div w:id="134571996">
                          <w:marLeft w:val="0"/>
                          <w:marRight w:val="240"/>
                          <w:marTop w:val="0"/>
                          <w:marBottom w:val="0"/>
                          <w:divBdr>
                            <w:top w:val="none" w:sz="0" w:space="0" w:color="auto"/>
                            <w:left w:val="none" w:sz="0" w:space="0" w:color="auto"/>
                            <w:bottom w:val="none" w:sz="0" w:space="0" w:color="auto"/>
                            <w:right w:val="single" w:sz="18" w:space="6" w:color="6CE26C"/>
                          </w:divBdr>
                        </w:div>
                        <w:div w:id="342243465">
                          <w:marLeft w:val="0"/>
                          <w:marRight w:val="240"/>
                          <w:marTop w:val="0"/>
                          <w:marBottom w:val="0"/>
                          <w:divBdr>
                            <w:top w:val="none" w:sz="0" w:space="0" w:color="auto"/>
                            <w:left w:val="none" w:sz="0" w:space="0" w:color="auto"/>
                            <w:bottom w:val="none" w:sz="0" w:space="0" w:color="auto"/>
                            <w:right w:val="single" w:sz="18" w:space="6" w:color="6CE26C"/>
                          </w:divBdr>
                        </w:div>
                        <w:div w:id="1777097383">
                          <w:marLeft w:val="0"/>
                          <w:marRight w:val="240"/>
                          <w:marTop w:val="0"/>
                          <w:marBottom w:val="0"/>
                          <w:divBdr>
                            <w:top w:val="none" w:sz="0" w:space="0" w:color="auto"/>
                            <w:left w:val="none" w:sz="0" w:space="0" w:color="auto"/>
                            <w:bottom w:val="none" w:sz="0" w:space="0" w:color="auto"/>
                            <w:right w:val="single" w:sz="18" w:space="6" w:color="6CE26C"/>
                          </w:divBdr>
                        </w:div>
                        <w:div w:id="1343506862">
                          <w:marLeft w:val="0"/>
                          <w:marRight w:val="240"/>
                          <w:marTop w:val="0"/>
                          <w:marBottom w:val="0"/>
                          <w:divBdr>
                            <w:top w:val="none" w:sz="0" w:space="0" w:color="auto"/>
                            <w:left w:val="none" w:sz="0" w:space="0" w:color="auto"/>
                            <w:bottom w:val="none" w:sz="0" w:space="0" w:color="auto"/>
                            <w:right w:val="single" w:sz="18" w:space="6" w:color="6CE26C"/>
                          </w:divBdr>
                        </w:div>
                        <w:div w:id="830680353">
                          <w:marLeft w:val="0"/>
                          <w:marRight w:val="240"/>
                          <w:marTop w:val="0"/>
                          <w:marBottom w:val="0"/>
                          <w:divBdr>
                            <w:top w:val="none" w:sz="0" w:space="0" w:color="auto"/>
                            <w:left w:val="none" w:sz="0" w:space="0" w:color="auto"/>
                            <w:bottom w:val="none" w:sz="0" w:space="0" w:color="auto"/>
                            <w:right w:val="single" w:sz="18" w:space="6" w:color="6CE26C"/>
                          </w:divBdr>
                        </w:div>
                        <w:div w:id="180010824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135326385">
              <w:marLeft w:val="0"/>
              <w:marRight w:val="0"/>
              <w:marTop w:val="0"/>
              <w:marBottom w:val="0"/>
              <w:divBdr>
                <w:top w:val="none" w:sz="0" w:space="0" w:color="auto"/>
                <w:left w:val="none" w:sz="0" w:space="0" w:color="auto"/>
                <w:bottom w:val="none" w:sz="0" w:space="0" w:color="auto"/>
                <w:right w:val="none" w:sz="0" w:space="0" w:color="auto"/>
              </w:divBdr>
              <w:divsChild>
                <w:div w:id="1506943435">
                  <w:marLeft w:val="0"/>
                  <w:marRight w:val="0"/>
                  <w:marTop w:val="0"/>
                  <w:marBottom w:val="0"/>
                  <w:divBdr>
                    <w:top w:val="none" w:sz="0" w:space="0" w:color="auto"/>
                    <w:left w:val="none" w:sz="0" w:space="0" w:color="auto"/>
                    <w:bottom w:val="none" w:sz="0" w:space="0" w:color="auto"/>
                    <w:right w:val="none" w:sz="0" w:space="0" w:color="auto"/>
                  </w:divBdr>
                  <w:divsChild>
                    <w:div w:id="1271859676">
                      <w:marLeft w:val="0"/>
                      <w:marRight w:val="0"/>
                      <w:marTop w:val="240"/>
                      <w:marBottom w:val="240"/>
                      <w:divBdr>
                        <w:top w:val="none" w:sz="0" w:space="0" w:color="auto"/>
                        <w:left w:val="none" w:sz="0" w:space="0" w:color="auto"/>
                        <w:bottom w:val="none" w:sz="0" w:space="0" w:color="auto"/>
                        <w:right w:val="none" w:sz="0" w:space="0" w:color="auto"/>
                      </w:divBdr>
                      <w:divsChild>
                        <w:div w:id="1989551541">
                          <w:marLeft w:val="0"/>
                          <w:marRight w:val="240"/>
                          <w:marTop w:val="0"/>
                          <w:marBottom w:val="0"/>
                          <w:divBdr>
                            <w:top w:val="none" w:sz="0" w:space="0" w:color="auto"/>
                            <w:left w:val="none" w:sz="0" w:space="0" w:color="auto"/>
                            <w:bottom w:val="none" w:sz="0" w:space="0" w:color="auto"/>
                            <w:right w:val="single" w:sz="18" w:space="6" w:color="6CE26C"/>
                          </w:divBdr>
                        </w:div>
                        <w:div w:id="437607189">
                          <w:marLeft w:val="0"/>
                          <w:marRight w:val="240"/>
                          <w:marTop w:val="0"/>
                          <w:marBottom w:val="0"/>
                          <w:divBdr>
                            <w:top w:val="none" w:sz="0" w:space="0" w:color="auto"/>
                            <w:left w:val="none" w:sz="0" w:space="0" w:color="auto"/>
                            <w:bottom w:val="none" w:sz="0" w:space="0" w:color="auto"/>
                            <w:right w:val="single" w:sz="18" w:space="6" w:color="6CE26C"/>
                          </w:divBdr>
                        </w:div>
                        <w:div w:id="1745951782">
                          <w:marLeft w:val="0"/>
                          <w:marRight w:val="240"/>
                          <w:marTop w:val="0"/>
                          <w:marBottom w:val="0"/>
                          <w:divBdr>
                            <w:top w:val="none" w:sz="0" w:space="0" w:color="auto"/>
                            <w:left w:val="none" w:sz="0" w:space="0" w:color="auto"/>
                            <w:bottom w:val="none" w:sz="0" w:space="0" w:color="auto"/>
                            <w:right w:val="single" w:sz="18" w:space="6" w:color="6CE26C"/>
                          </w:divBdr>
                        </w:div>
                        <w:div w:id="1997370328">
                          <w:marLeft w:val="0"/>
                          <w:marRight w:val="240"/>
                          <w:marTop w:val="0"/>
                          <w:marBottom w:val="0"/>
                          <w:divBdr>
                            <w:top w:val="none" w:sz="0" w:space="0" w:color="auto"/>
                            <w:left w:val="none" w:sz="0" w:space="0" w:color="auto"/>
                            <w:bottom w:val="none" w:sz="0" w:space="0" w:color="auto"/>
                            <w:right w:val="single" w:sz="18" w:space="6" w:color="6CE26C"/>
                          </w:divBdr>
                        </w:div>
                        <w:div w:id="1458834534">
                          <w:marLeft w:val="0"/>
                          <w:marRight w:val="240"/>
                          <w:marTop w:val="0"/>
                          <w:marBottom w:val="0"/>
                          <w:divBdr>
                            <w:top w:val="none" w:sz="0" w:space="0" w:color="auto"/>
                            <w:left w:val="none" w:sz="0" w:space="0" w:color="auto"/>
                            <w:bottom w:val="none" w:sz="0" w:space="0" w:color="auto"/>
                            <w:right w:val="single" w:sz="18" w:space="6" w:color="6CE26C"/>
                          </w:divBdr>
                        </w:div>
                        <w:div w:id="857044704">
                          <w:marLeft w:val="0"/>
                          <w:marRight w:val="240"/>
                          <w:marTop w:val="0"/>
                          <w:marBottom w:val="0"/>
                          <w:divBdr>
                            <w:top w:val="none" w:sz="0" w:space="0" w:color="auto"/>
                            <w:left w:val="none" w:sz="0" w:space="0" w:color="auto"/>
                            <w:bottom w:val="none" w:sz="0" w:space="0" w:color="auto"/>
                            <w:right w:val="single" w:sz="18" w:space="6" w:color="6CE26C"/>
                          </w:divBdr>
                        </w:div>
                        <w:div w:id="228267964">
                          <w:marLeft w:val="0"/>
                          <w:marRight w:val="240"/>
                          <w:marTop w:val="0"/>
                          <w:marBottom w:val="0"/>
                          <w:divBdr>
                            <w:top w:val="none" w:sz="0" w:space="0" w:color="auto"/>
                            <w:left w:val="none" w:sz="0" w:space="0" w:color="auto"/>
                            <w:bottom w:val="none" w:sz="0" w:space="0" w:color="auto"/>
                            <w:right w:val="single" w:sz="18" w:space="6" w:color="6CE26C"/>
                          </w:divBdr>
                        </w:div>
                        <w:div w:id="644359880">
                          <w:marLeft w:val="0"/>
                          <w:marRight w:val="240"/>
                          <w:marTop w:val="0"/>
                          <w:marBottom w:val="0"/>
                          <w:divBdr>
                            <w:top w:val="none" w:sz="0" w:space="0" w:color="auto"/>
                            <w:left w:val="none" w:sz="0" w:space="0" w:color="auto"/>
                            <w:bottom w:val="none" w:sz="0" w:space="0" w:color="auto"/>
                            <w:right w:val="single" w:sz="18" w:space="6" w:color="6CE26C"/>
                          </w:divBdr>
                        </w:div>
                        <w:div w:id="1723750168">
                          <w:marLeft w:val="0"/>
                          <w:marRight w:val="240"/>
                          <w:marTop w:val="0"/>
                          <w:marBottom w:val="0"/>
                          <w:divBdr>
                            <w:top w:val="none" w:sz="0" w:space="0" w:color="auto"/>
                            <w:left w:val="none" w:sz="0" w:space="0" w:color="auto"/>
                            <w:bottom w:val="none" w:sz="0" w:space="0" w:color="auto"/>
                            <w:right w:val="single" w:sz="18" w:space="6" w:color="6CE26C"/>
                          </w:divBdr>
                        </w:div>
                        <w:div w:id="1189224951">
                          <w:marLeft w:val="0"/>
                          <w:marRight w:val="240"/>
                          <w:marTop w:val="0"/>
                          <w:marBottom w:val="0"/>
                          <w:divBdr>
                            <w:top w:val="none" w:sz="0" w:space="0" w:color="auto"/>
                            <w:left w:val="none" w:sz="0" w:space="0" w:color="auto"/>
                            <w:bottom w:val="none" w:sz="0" w:space="0" w:color="auto"/>
                            <w:right w:val="single" w:sz="18" w:space="6" w:color="6CE26C"/>
                          </w:divBdr>
                        </w:div>
                        <w:div w:id="386533506">
                          <w:marLeft w:val="0"/>
                          <w:marRight w:val="240"/>
                          <w:marTop w:val="0"/>
                          <w:marBottom w:val="0"/>
                          <w:divBdr>
                            <w:top w:val="none" w:sz="0" w:space="0" w:color="auto"/>
                            <w:left w:val="none" w:sz="0" w:space="0" w:color="auto"/>
                            <w:bottom w:val="none" w:sz="0" w:space="0" w:color="auto"/>
                            <w:right w:val="single" w:sz="18" w:space="6" w:color="6CE26C"/>
                          </w:divBdr>
                        </w:div>
                        <w:div w:id="2118089200">
                          <w:marLeft w:val="0"/>
                          <w:marRight w:val="240"/>
                          <w:marTop w:val="0"/>
                          <w:marBottom w:val="0"/>
                          <w:divBdr>
                            <w:top w:val="none" w:sz="0" w:space="0" w:color="auto"/>
                            <w:left w:val="none" w:sz="0" w:space="0" w:color="auto"/>
                            <w:bottom w:val="none" w:sz="0" w:space="0" w:color="auto"/>
                            <w:right w:val="single" w:sz="18" w:space="6" w:color="6CE26C"/>
                          </w:divBdr>
                        </w:div>
                        <w:div w:id="279845604">
                          <w:marLeft w:val="0"/>
                          <w:marRight w:val="240"/>
                          <w:marTop w:val="0"/>
                          <w:marBottom w:val="0"/>
                          <w:divBdr>
                            <w:top w:val="none" w:sz="0" w:space="0" w:color="auto"/>
                            <w:left w:val="none" w:sz="0" w:space="0" w:color="auto"/>
                            <w:bottom w:val="none" w:sz="0" w:space="0" w:color="auto"/>
                            <w:right w:val="single" w:sz="18" w:space="6" w:color="6CE26C"/>
                          </w:divBdr>
                        </w:div>
                        <w:div w:id="837382613">
                          <w:marLeft w:val="0"/>
                          <w:marRight w:val="240"/>
                          <w:marTop w:val="0"/>
                          <w:marBottom w:val="0"/>
                          <w:divBdr>
                            <w:top w:val="none" w:sz="0" w:space="0" w:color="auto"/>
                            <w:left w:val="none" w:sz="0" w:space="0" w:color="auto"/>
                            <w:bottom w:val="none" w:sz="0" w:space="0" w:color="auto"/>
                            <w:right w:val="single" w:sz="18" w:space="6" w:color="6CE26C"/>
                          </w:divBdr>
                        </w:div>
                        <w:div w:id="266693933">
                          <w:marLeft w:val="0"/>
                          <w:marRight w:val="240"/>
                          <w:marTop w:val="0"/>
                          <w:marBottom w:val="0"/>
                          <w:divBdr>
                            <w:top w:val="none" w:sz="0" w:space="0" w:color="auto"/>
                            <w:left w:val="none" w:sz="0" w:space="0" w:color="auto"/>
                            <w:bottom w:val="none" w:sz="0" w:space="0" w:color="auto"/>
                            <w:right w:val="single" w:sz="18" w:space="6" w:color="6CE26C"/>
                          </w:divBdr>
                        </w:div>
                        <w:div w:id="2007592090">
                          <w:marLeft w:val="0"/>
                          <w:marRight w:val="240"/>
                          <w:marTop w:val="0"/>
                          <w:marBottom w:val="0"/>
                          <w:divBdr>
                            <w:top w:val="none" w:sz="0" w:space="0" w:color="auto"/>
                            <w:left w:val="none" w:sz="0" w:space="0" w:color="auto"/>
                            <w:bottom w:val="none" w:sz="0" w:space="0" w:color="auto"/>
                            <w:right w:val="single" w:sz="18" w:space="6" w:color="6CE26C"/>
                          </w:divBdr>
                        </w:div>
                        <w:div w:id="1988971377">
                          <w:marLeft w:val="0"/>
                          <w:marRight w:val="240"/>
                          <w:marTop w:val="0"/>
                          <w:marBottom w:val="0"/>
                          <w:divBdr>
                            <w:top w:val="none" w:sz="0" w:space="0" w:color="auto"/>
                            <w:left w:val="none" w:sz="0" w:space="0" w:color="auto"/>
                            <w:bottom w:val="none" w:sz="0" w:space="0" w:color="auto"/>
                            <w:right w:val="single" w:sz="18" w:space="6" w:color="6CE26C"/>
                          </w:divBdr>
                        </w:div>
                        <w:div w:id="1166480386">
                          <w:marLeft w:val="0"/>
                          <w:marRight w:val="240"/>
                          <w:marTop w:val="0"/>
                          <w:marBottom w:val="0"/>
                          <w:divBdr>
                            <w:top w:val="none" w:sz="0" w:space="0" w:color="auto"/>
                            <w:left w:val="none" w:sz="0" w:space="0" w:color="auto"/>
                            <w:bottom w:val="none" w:sz="0" w:space="0" w:color="auto"/>
                            <w:right w:val="single" w:sz="18" w:space="6" w:color="6CE26C"/>
                          </w:divBdr>
                        </w:div>
                        <w:div w:id="655842566">
                          <w:marLeft w:val="0"/>
                          <w:marRight w:val="240"/>
                          <w:marTop w:val="0"/>
                          <w:marBottom w:val="0"/>
                          <w:divBdr>
                            <w:top w:val="none" w:sz="0" w:space="0" w:color="auto"/>
                            <w:left w:val="none" w:sz="0" w:space="0" w:color="auto"/>
                            <w:bottom w:val="none" w:sz="0" w:space="0" w:color="auto"/>
                            <w:right w:val="single" w:sz="18" w:space="6" w:color="6CE26C"/>
                          </w:divBdr>
                        </w:div>
                        <w:div w:id="1187325969">
                          <w:marLeft w:val="0"/>
                          <w:marRight w:val="240"/>
                          <w:marTop w:val="0"/>
                          <w:marBottom w:val="0"/>
                          <w:divBdr>
                            <w:top w:val="none" w:sz="0" w:space="0" w:color="auto"/>
                            <w:left w:val="none" w:sz="0" w:space="0" w:color="auto"/>
                            <w:bottom w:val="none" w:sz="0" w:space="0" w:color="auto"/>
                            <w:right w:val="single" w:sz="18" w:space="6" w:color="6CE26C"/>
                          </w:divBdr>
                        </w:div>
                        <w:div w:id="920867325">
                          <w:marLeft w:val="0"/>
                          <w:marRight w:val="240"/>
                          <w:marTop w:val="0"/>
                          <w:marBottom w:val="0"/>
                          <w:divBdr>
                            <w:top w:val="none" w:sz="0" w:space="0" w:color="auto"/>
                            <w:left w:val="none" w:sz="0" w:space="0" w:color="auto"/>
                            <w:bottom w:val="none" w:sz="0" w:space="0" w:color="auto"/>
                            <w:right w:val="single" w:sz="18" w:space="6" w:color="6CE26C"/>
                          </w:divBdr>
                        </w:div>
                        <w:div w:id="2082436632">
                          <w:marLeft w:val="0"/>
                          <w:marRight w:val="240"/>
                          <w:marTop w:val="0"/>
                          <w:marBottom w:val="0"/>
                          <w:divBdr>
                            <w:top w:val="none" w:sz="0" w:space="0" w:color="auto"/>
                            <w:left w:val="none" w:sz="0" w:space="0" w:color="auto"/>
                            <w:bottom w:val="none" w:sz="0" w:space="0" w:color="auto"/>
                            <w:right w:val="single" w:sz="18" w:space="6" w:color="6CE26C"/>
                          </w:divBdr>
                        </w:div>
                        <w:div w:id="567954833">
                          <w:marLeft w:val="0"/>
                          <w:marRight w:val="240"/>
                          <w:marTop w:val="0"/>
                          <w:marBottom w:val="0"/>
                          <w:divBdr>
                            <w:top w:val="none" w:sz="0" w:space="0" w:color="auto"/>
                            <w:left w:val="none" w:sz="0" w:space="0" w:color="auto"/>
                            <w:bottom w:val="none" w:sz="0" w:space="0" w:color="auto"/>
                            <w:right w:val="single" w:sz="18" w:space="6" w:color="6CE26C"/>
                          </w:divBdr>
                        </w:div>
                        <w:div w:id="1144543739">
                          <w:marLeft w:val="0"/>
                          <w:marRight w:val="240"/>
                          <w:marTop w:val="0"/>
                          <w:marBottom w:val="0"/>
                          <w:divBdr>
                            <w:top w:val="none" w:sz="0" w:space="0" w:color="auto"/>
                            <w:left w:val="none" w:sz="0" w:space="0" w:color="auto"/>
                            <w:bottom w:val="none" w:sz="0" w:space="0" w:color="auto"/>
                            <w:right w:val="single" w:sz="18" w:space="6" w:color="6CE26C"/>
                          </w:divBdr>
                        </w:div>
                        <w:div w:id="498270285">
                          <w:marLeft w:val="0"/>
                          <w:marRight w:val="240"/>
                          <w:marTop w:val="0"/>
                          <w:marBottom w:val="0"/>
                          <w:divBdr>
                            <w:top w:val="none" w:sz="0" w:space="0" w:color="auto"/>
                            <w:left w:val="none" w:sz="0" w:space="0" w:color="auto"/>
                            <w:bottom w:val="none" w:sz="0" w:space="0" w:color="auto"/>
                            <w:right w:val="single" w:sz="18" w:space="6" w:color="6CE26C"/>
                          </w:divBdr>
                        </w:div>
                        <w:div w:id="301084248">
                          <w:marLeft w:val="0"/>
                          <w:marRight w:val="240"/>
                          <w:marTop w:val="0"/>
                          <w:marBottom w:val="0"/>
                          <w:divBdr>
                            <w:top w:val="none" w:sz="0" w:space="0" w:color="auto"/>
                            <w:left w:val="none" w:sz="0" w:space="0" w:color="auto"/>
                            <w:bottom w:val="none" w:sz="0" w:space="0" w:color="auto"/>
                            <w:right w:val="single" w:sz="18" w:space="6" w:color="6CE26C"/>
                          </w:divBdr>
                        </w:div>
                        <w:div w:id="2133787471">
                          <w:marLeft w:val="0"/>
                          <w:marRight w:val="240"/>
                          <w:marTop w:val="0"/>
                          <w:marBottom w:val="0"/>
                          <w:divBdr>
                            <w:top w:val="none" w:sz="0" w:space="0" w:color="auto"/>
                            <w:left w:val="none" w:sz="0" w:space="0" w:color="auto"/>
                            <w:bottom w:val="none" w:sz="0" w:space="0" w:color="auto"/>
                            <w:right w:val="single" w:sz="18" w:space="6" w:color="6CE26C"/>
                          </w:divBdr>
                        </w:div>
                        <w:div w:id="1888302143">
                          <w:marLeft w:val="0"/>
                          <w:marRight w:val="240"/>
                          <w:marTop w:val="0"/>
                          <w:marBottom w:val="0"/>
                          <w:divBdr>
                            <w:top w:val="none" w:sz="0" w:space="0" w:color="auto"/>
                            <w:left w:val="none" w:sz="0" w:space="0" w:color="auto"/>
                            <w:bottom w:val="none" w:sz="0" w:space="0" w:color="auto"/>
                            <w:right w:val="single" w:sz="18" w:space="6" w:color="6CE26C"/>
                          </w:divBdr>
                        </w:div>
                        <w:div w:id="1823766317">
                          <w:marLeft w:val="0"/>
                          <w:marRight w:val="240"/>
                          <w:marTop w:val="0"/>
                          <w:marBottom w:val="0"/>
                          <w:divBdr>
                            <w:top w:val="none" w:sz="0" w:space="0" w:color="auto"/>
                            <w:left w:val="none" w:sz="0" w:space="0" w:color="auto"/>
                            <w:bottom w:val="none" w:sz="0" w:space="0" w:color="auto"/>
                            <w:right w:val="single" w:sz="18" w:space="6" w:color="6CE26C"/>
                          </w:divBdr>
                        </w:div>
                        <w:div w:id="499395924">
                          <w:marLeft w:val="0"/>
                          <w:marRight w:val="240"/>
                          <w:marTop w:val="0"/>
                          <w:marBottom w:val="0"/>
                          <w:divBdr>
                            <w:top w:val="none" w:sz="0" w:space="0" w:color="auto"/>
                            <w:left w:val="none" w:sz="0" w:space="0" w:color="auto"/>
                            <w:bottom w:val="none" w:sz="0" w:space="0" w:color="auto"/>
                            <w:right w:val="single" w:sz="18" w:space="6" w:color="6CE26C"/>
                          </w:divBdr>
                        </w:div>
                        <w:div w:id="37902175">
                          <w:marLeft w:val="0"/>
                          <w:marRight w:val="240"/>
                          <w:marTop w:val="0"/>
                          <w:marBottom w:val="0"/>
                          <w:divBdr>
                            <w:top w:val="none" w:sz="0" w:space="0" w:color="auto"/>
                            <w:left w:val="none" w:sz="0" w:space="0" w:color="auto"/>
                            <w:bottom w:val="none" w:sz="0" w:space="0" w:color="auto"/>
                            <w:right w:val="single" w:sz="18" w:space="6" w:color="6CE26C"/>
                          </w:divBdr>
                        </w:div>
                        <w:div w:id="137960306">
                          <w:marLeft w:val="0"/>
                          <w:marRight w:val="240"/>
                          <w:marTop w:val="0"/>
                          <w:marBottom w:val="0"/>
                          <w:divBdr>
                            <w:top w:val="none" w:sz="0" w:space="0" w:color="auto"/>
                            <w:left w:val="none" w:sz="0" w:space="0" w:color="auto"/>
                            <w:bottom w:val="none" w:sz="0" w:space="0" w:color="auto"/>
                            <w:right w:val="single" w:sz="18" w:space="6" w:color="6CE26C"/>
                          </w:divBdr>
                        </w:div>
                        <w:div w:id="1699506753">
                          <w:marLeft w:val="0"/>
                          <w:marRight w:val="240"/>
                          <w:marTop w:val="0"/>
                          <w:marBottom w:val="0"/>
                          <w:divBdr>
                            <w:top w:val="none" w:sz="0" w:space="0" w:color="auto"/>
                            <w:left w:val="none" w:sz="0" w:space="0" w:color="auto"/>
                            <w:bottom w:val="none" w:sz="0" w:space="0" w:color="auto"/>
                            <w:right w:val="single" w:sz="18" w:space="6" w:color="6CE26C"/>
                          </w:divBdr>
                        </w:div>
                        <w:div w:id="1630041079">
                          <w:marLeft w:val="0"/>
                          <w:marRight w:val="240"/>
                          <w:marTop w:val="0"/>
                          <w:marBottom w:val="0"/>
                          <w:divBdr>
                            <w:top w:val="none" w:sz="0" w:space="0" w:color="auto"/>
                            <w:left w:val="none" w:sz="0" w:space="0" w:color="auto"/>
                            <w:bottom w:val="none" w:sz="0" w:space="0" w:color="auto"/>
                            <w:right w:val="single" w:sz="18" w:space="6" w:color="6CE26C"/>
                          </w:divBdr>
                        </w:div>
                        <w:div w:id="1827669754">
                          <w:marLeft w:val="0"/>
                          <w:marRight w:val="240"/>
                          <w:marTop w:val="0"/>
                          <w:marBottom w:val="0"/>
                          <w:divBdr>
                            <w:top w:val="none" w:sz="0" w:space="0" w:color="auto"/>
                            <w:left w:val="none" w:sz="0" w:space="0" w:color="auto"/>
                            <w:bottom w:val="none" w:sz="0" w:space="0" w:color="auto"/>
                            <w:right w:val="single" w:sz="18" w:space="6" w:color="6CE26C"/>
                          </w:divBdr>
                        </w:div>
                        <w:div w:id="612783962">
                          <w:marLeft w:val="0"/>
                          <w:marRight w:val="240"/>
                          <w:marTop w:val="0"/>
                          <w:marBottom w:val="0"/>
                          <w:divBdr>
                            <w:top w:val="none" w:sz="0" w:space="0" w:color="auto"/>
                            <w:left w:val="none" w:sz="0" w:space="0" w:color="auto"/>
                            <w:bottom w:val="none" w:sz="0" w:space="0" w:color="auto"/>
                            <w:right w:val="single" w:sz="18" w:space="6" w:color="6CE26C"/>
                          </w:divBdr>
                        </w:div>
                        <w:div w:id="1284649237">
                          <w:marLeft w:val="0"/>
                          <w:marRight w:val="240"/>
                          <w:marTop w:val="0"/>
                          <w:marBottom w:val="0"/>
                          <w:divBdr>
                            <w:top w:val="none" w:sz="0" w:space="0" w:color="auto"/>
                            <w:left w:val="none" w:sz="0" w:space="0" w:color="auto"/>
                            <w:bottom w:val="none" w:sz="0" w:space="0" w:color="auto"/>
                            <w:right w:val="single" w:sz="18" w:space="6" w:color="6CE26C"/>
                          </w:divBdr>
                        </w:div>
                        <w:div w:id="186676826">
                          <w:marLeft w:val="0"/>
                          <w:marRight w:val="240"/>
                          <w:marTop w:val="0"/>
                          <w:marBottom w:val="0"/>
                          <w:divBdr>
                            <w:top w:val="none" w:sz="0" w:space="0" w:color="auto"/>
                            <w:left w:val="none" w:sz="0" w:space="0" w:color="auto"/>
                            <w:bottom w:val="none" w:sz="0" w:space="0" w:color="auto"/>
                            <w:right w:val="single" w:sz="18" w:space="6" w:color="6CE26C"/>
                          </w:divBdr>
                        </w:div>
                        <w:div w:id="94063803">
                          <w:marLeft w:val="0"/>
                          <w:marRight w:val="240"/>
                          <w:marTop w:val="0"/>
                          <w:marBottom w:val="0"/>
                          <w:divBdr>
                            <w:top w:val="none" w:sz="0" w:space="0" w:color="auto"/>
                            <w:left w:val="none" w:sz="0" w:space="0" w:color="auto"/>
                            <w:bottom w:val="none" w:sz="0" w:space="0" w:color="auto"/>
                            <w:right w:val="single" w:sz="18" w:space="6" w:color="6CE26C"/>
                          </w:divBdr>
                        </w:div>
                        <w:div w:id="923883767">
                          <w:marLeft w:val="0"/>
                          <w:marRight w:val="240"/>
                          <w:marTop w:val="0"/>
                          <w:marBottom w:val="0"/>
                          <w:divBdr>
                            <w:top w:val="none" w:sz="0" w:space="0" w:color="auto"/>
                            <w:left w:val="none" w:sz="0" w:space="0" w:color="auto"/>
                            <w:bottom w:val="none" w:sz="0" w:space="0" w:color="auto"/>
                            <w:right w:val="single" w:sz="18" w:space="6" w:color="6CE26C"/>
                          </w:divBdr>
                        </w:div>
                        <w:div w:id="805661610">
                          <w:marLeft w:val="0"/>
                          <w:marRight w:val="240"/>
                          <w:marTop w:val="0"/>
                          <w:marBottom w:val="0"/>
                          <w:divBdr>
                            <w:top w:val="none" w:sz="0" w:space="0" w:color="auto"/>
                            <w:left w:val="none" w:sz="0" w:space="0" w:color="auto"/>
                            <w:bottom w:val="none" w:sz="0" w:space="0" w:color="auto"/>
                            <w:right w:val="single" w:sz="18" w:space="6" w:color="6CE26C"/>
                          </w:divBdr>
                        </w:div>
                        <w:div w:id="1850631182">
                          <w:marLeft w:val="0"/>
                          <w:marRight w:val="240"/>
                          <w:marTop w:val="0"/>
                          <w:marBottom w:val="0"/>
                          <w:divBdr>
                            <w:top w:val="none" w:sz="0" w:space="0" w:color="auto"/>
                            <w:left w:val="none" w:sz="0" w:space="0" w:color="auto"/>
                            <w:bottom w:val="none" w:sz="0" w:space="0" w:color="auto"/>
                            <w:right w:val="single" w:sz="18" w:space="6" w:color="6CE26C"/>
                          </w:divBdr>
                        </w:div>
                        <w:div w:id="204828878">
                          <w:marLeft w:val="0"/>
                          <w:marRight w:val="240"/>
                          <w:marTop w:val="0"/>
                          <w:marBottom w:val="0"/>
                          <w:divBdr>
                            <w:top w:val="none" w:sz="0" w:space="0" w:color="auto"/>
                            <w:left w:val="none" w:sz="0" w:space="0" w:color="auto"/>
                            <w:bottom w:val="none" w:sz="0" w:space="0" w:color="auto"/>
                            <w:right w:val="single" w:sz="18" w:space="6" w:color="6CE26C"/>
                          </w:divBdr>
                        </w:div>
                        <w:div w:id="85931509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3858367">
              <w:marLeft w:val="0"/>
              <w:marRight w:val="0"/>
              <w:marTop w:val="0"/>
              <w:marBottom w:val="0"/>
              <w:divBdr>
                <w:top w:val="none" w:sz="0" w:space="0" w:color="auto"/>
                <w:left w:val="none" w:sz="0" w:space="0" w:color="auto"/>
                <w:bottom w:val="none" w:sz="0" w:space="0" w:color="auto"/>
                <w:right w:val="none" w:sz="0" w:space="0" w:color="auto"/>
              </w:divBdr>
              <w:divsChild>
                <w:div w:id="1674381596">
                  <w:marLeft w:val="0"/>
                  <w:marRight w:val="0"/>
                  <w:marTop w:val="0"/>
                  <w:marBottom w:val="0"/>
                  <w:divBdr>
                    <w:top w:val="none" w:sz="0" w:space="0" w:color="auto"/>
                    <w:left w:val="none" w:sz="0" w:space="0" w:color="auto"/>
                    <w:bottom w:val="none" w:sz="0" w:space="0" w:color="auto"/>
                    <w:right w:val="none" w:sz="0" w:space="0" w:color="auto"/>
                  </w:divBdr>
                </w:div>
              </w:divsChild>
            </w:div>
            <w:div w:id="258952232">
              <w:marLeft w:val="0"/>
              <w:marRight w:val="0"/>
              <w:marTop w:val="150"/>
              <w:marBottom w:val="150"/>
              <w:divBdr>
                <w:top w:val="none" w:sz="0" w:space="0" w:color="auto"/>
                <w:left w:val="single" w:sz="24" w:space="8" w:color="4494CD"/>
                <w:bottom w:val="none" w:sz="0" w:space="0" w:color="auto"/>
                <w:right w:val="none" w:sz="0" w:space="0" w:color="auto"/>
              </w:divBdr>
            </w:div>
            <w:div w:id="2049839875">
              <w:marLeft w:val="0"/>
              <w:marRight w:val="0"/>
              <w:marTop w:val="0"/>
              <w:marBottom w:val="0"/>
              <w:divBdr>
                <w:top w:val="none" w:sz="0" w:space="0" w:color="auto"/>
                <w:left w:val="none" w:sz="0" w:space="0" w:color="auto"/>
                <w:bottom w:val="none" w:sz="0" w:space="0" w:color="auto"/>
                <w:right w:val="none" w:sz="0" w:space="0" w:color="auto"/>
              </w:divBdr>
              <w:divsChild>
                <w:div w:id="1593931103">
                  <w:marLeft w:val="0"/>
                  <w:marRight w:val="0"/>
                  <w:marTop w:val="0"/>
                  <w:marBottom w:val="0"/>
                  <w:divBdr>
                    <w:top w:val="none" w:sz="0" w:space="0" w:color="auto"/>
                    <w:left w:val="none" w:sz="0" w:space="0" w:color="auto"/>
                    <w:bottom w:val="none" w:sz="0" w:space="0" w:color="auto"/>
                    <w:right w:val="none" w:sz="0" w:space="0" w:color="auto"/>
                  </w:divBdr>
                  <w:divsChild>
                    <w:div w:id="1203009263">
                      <w:marLeft w:val="0"/>
                      <w:marRight w:val="0"/>
                      <w:marTop w:val="240"/>
                      <w:marBottom w:val="240"/>
                      <w:divBdr>
                        <w:top w:val="none" w:sz="0" w:space="0" w:color="auto"/>
                        <w:left w:val="none" w:sz="0" w:space="0" w:color="auto"/>
                        <w:bottom w:val="none" w:sz="0" w:space="0" w:color="auto"/>
                        <w:right w:val="none" w:sz="0" w:space="0" w:color="auto"/>
                      </w:divBdr>
                      <w:divsChild>
                        <w:div w:id="1247034090">
                          <w:marLeft w:val="0"/>
                          <w:marRight w:val="240"/>
                          <w:marTop w:val="0"/>
                          <w:marBottom w:val="0"/>
                          <w:divBdr>
                            <w:top w:val="none" w:sz="0" w:space="0" w:color="auto"/>
                            <w:left w:val="none" w:sz="0" w:space="0" w:color="auto"/>
                            <w:bottom w:val="none" w:sz="0" w:space="0" w:color="auto"/>
                            <w:right w:val="single" w:sz="18" w:space="6" w:color="6CE26C"/>
                          </w:divBdr>
                        </w:div>
                        <w:div w:id="932669913">
                          <w:marLeft w:val="0"/>
                          <w:marRight w:val="240"/>
                          <w:marTop w:val="0"/>
                          <w:marBottom w:val="0"/>
                          <w:divBdr>
                            <w:top w:val="none" w:sz="0" w:space="0" w:color="auto"/>
                            <w:left w:val="none" w:sz="0" w:space="0" w:color="auto"/>
                            <w:bottom w:val="none" w:sz="0" w:space="0" w:color="auto"/>
                            <w:right w:val="single" w:sz="18" w:space="6" w:color="6CE26C"/>
                          </w:divBdr>
                        </w:div>
                        <w:div w:id="1200165086">
                          <w:marLeft w:val="0"/>
                          <w:marRight w:val="240"/>
                          <w:marTop w:val="0"/>
                          <w:marBottom w:val="0"/>
                          <w:divBdr>
                            <w:top w:val="none" w:sz="0" w:space="0" w:color="auto"/>
                            <w:left w:val="none" w:sz="0" w:space="0" w:color="auto"/>
                            <w:bottom w:val="none" w:sz="0" w:space="0" w:color="auto"/>
                            <w:right w:val="single" w:sz="18" w:space="6" w:color="6CE26C"/>
                          </w:divBdr>
                        </w:div>
                        <w:div w:id="372466722">
                          <w:marLeft w:val="0"/>
                          <w:marRight w:val="240"/>
                          <w:marTop w:val="0"/>
                          <w:marBottom w:val="0"/>
                          <w:divBdr>
                            <w:top w:val="none" w:sz="0" w:space="0" w:color="auto"/>
                            <w:left w:val="none" w:sz="0" w:space="0" w:color="auto"/>
                            <w:bottom w:val="none" w:sz="0" w:space="0" w:color="auto"/>
                            <w:right w:val="single" w:sz="18" w:space="6" w:color="6CE26C"/>
                          </w:divBdr>
                        </w:div>
                        <w:div w:id="237249530">
                          <w:marLeft w:val="0"/>
                          <w:marRight w:val="240"/>
                          <w:marTop w:val="0"/>
                          <w:marBottom w:val="0"/>
                          <w:divBdr>
                            <w:top w:val="none" w:sz="0" w:space="0" w:color="auto"/>
                            <w:left w:val="none" w:sz="0" w:space="0" w:color="auto"/>
                            <w:bottom w:val="none" w:sz="0" w:space="0" w:color="auto"/>
                            <w:right w:val="single" w:sz="18" w:space="6" w:color="6CE26C"/>
                          </w:divBdr>
                        </w:div>
                        <w:div w:id="835078315">
                          <w:marLeft w:val="0"/>
                          <w:marRight w:val="240"/>
                          <w:marTop w:val="0"/>
                          <w:marBottom w:val="0"/>
                          <w:divBdr>
                            <w:top w:val="none" w:sz="0" w:space="0" w:color="auto"/>
                            <w:left w:val="none" w:sz="0" w:space="0" w:color="auto"/>
                            <w:bottom w:val="none" w:sz="0" w:space="0" w:color="auto"/>
                            <w:right w:val="single" w:sz="18" w:space="6" w:color="6CE26C"/>
                          </w:divBdr>
                        </w:div>
                        <w:div w:id="2019427588">
                          <w:marLeft w:val="0"/>
                          <w:marRight w:val="240"/>
                          <w:marTop w:val="0"/>
                          <w:marBottom w:val="0"/>
                          <w:divBdr>
                            <w:top w:val="none" w:sz="0" w:space="0" w:color="auto"/>
                            <w:left w:val="none" w:sz="0" w:space="0" w:color="auto"/>
                            <w:bottom w:val="none" w:sz="0" w:space="0" w:color="auto"/>
                            <w:right w:val="single" w:sz="18" w:space="6" w:color="6CE26C"/>
                          </w:divBdr>
                        </w:div>
                        <w:div w:id="41561839">
                          <w:marLeft w:val="0"/>
                          <w:marRight w:val="240"/>
                          <w:marTop w:val="0"/>
                          <w:marBottom w:val="0"/>
                          <w:divBdr>
                            <w:top w:val="none" w:sz="0" w:space="0" w:color="auto"/>
                            <w:left w:val="none" w:sz="0" w:space="0" w:color="auto"/>
                            <w:bottom w:val="none" w:sz="0" w:space="0" w:color="auto"/>
                            <w:right w:val="single" w:sz="18" w:space="6" w:color="6CE26C"/>
                          </w:divBdr>
                        </w:div>
                        <w:div w:id="226654380">
                          <w:marLeft w:val="0"/>
                          <w:marRight w:val="240"/>
                          <w:marTop w:val="0"/>
                          <w:marBottom w:val="0"/>
                          <w:divBdr>
                            <w:top w:val="none" w:sz="0" w:space="0" w:color="auto"/>
                            <w:left w:val="none" w:sz="0" w:space="0" w:color="auto"/>
                            <w:bottom w:val="none" w:sz="0" w:space="0" w:color="auto"/>
                            <w:right w:val="single" w:sz="18" w:space="6" w:color="6CE26C"/>
                          </w:divBdr>
                        </w:div>
                        <w:div w:id="489949013">
                          <w:marLeft w:val="0"/>
                          <w:marRight w:val="240"/>
                          <w:marTop w:val="0"/>
                          <w:marBottom w:val="0"/>
                          <w:divBdr>
                            <w:top w:val="none" w:sz="0" w:space="0" w:color="auto"/>
                            <w:left w:val="none" w:sz="0" w:space="0" w:color="auto"/>
                            <w:bottom w:val="none" w:sz="0" w:space="0" w:color="auto"/>
                            <w:right w:val="single" w:sz="18" w:space="6" w:color="6CE26C"/>
                          </w:divBdr>
                        </w:div>
                        <w:div w:id="1066336925">
                          <w:marLeft w:val="0"/>
                          <w:marRight w:val="240"/>
                          <w:marTop w:val="0"/>
                          <w:marBottom w:val="0"/>
                          <w:divBdr>
                            <w:top w:val="none" w:sz="0" w:space="0" w:color="auto"/>
                            <w:left w:val="none" w:sz="0" w:space="0" w:color="auto"/>
                            <w:bottom w:val="none" w:sz="0" w:space="0" w:color="auto"/>
                            <w:right w:val="single" w:sz="18" w:space="6" w:color="6CE26C"/>
                          </w:divBdr>
                        </w:div>
                        <w:div w:id="1292706723">
                          <w:marLeft w:val="0"/>
                          <w:marRight w:val="240"/>
                          <w:marTop w:val="0"/>
                          <w:marBottom w:val="0"/>
                          <w:divBdr>
                            <w:top w:val="none" w:sz="0" w:space="0" w:color="auto"/>
                            <w:left w:val="none" w:sz="0" w:space="0" w:color="auto"/>
                            <w:bottom w:val="none" w:sz="0" w:space="0" w:color="auto"/>
                            <w:right w:val="single" w:sz="18" w:space="6" w:color="6CE26C"/>
                          </w:divBdr>
                        </w:div>
                        <w:div w:id="76874313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610939173">
              <w:marLeft w:val="0"/>
              <w:marRight w:val="0"/>
              <w:marTop w:val="0"/>
              <w:marBottom w:val="0"/>
              <w:divBdr>
                <w:top w:val="none" w:sz="0" w:space="0" w:color="auto"/>
                <w:left w:val="none" w:sz="0" w:space="0" w:color="auto"/>
                <w:bottom w:val="none" w:sz="0" w:space="0" w:color="auto"/>
                <w:right w:val="none" w:sz="0" w:space="0" w:color="auto"/>
              </w:divBdr>
              <w:divsChild>
                <w:div w:id="421221526">
                  <w:marLeft w:val="0"/>
                  <w:marRight w:val="0"/>
                  <w:marTop w:val="0"/>
                  <w:marBottom w:val="0"/>
                  <w:divBdr>
                    <w:top w:val="none" w:sz="0" w:space="0" w:color="auto"/>
                    <w:left w:val="none" w:sz="0" w:space="0" w:color="auto"/>
                    <w:bottom w:val="none" w:sz="0" w:space="0" w:color="auto"/>
                    <w:right w:val="none" w:sz="0" w:space="0" w:color="auto"/>
                  </w:divBdr>
                  <w:divsChild>
                    <w:div w:id="4020708">
                      <w:marLeft w:val="0"/>
                      <w:marRight w:val="0"/>
                      <w:marTop w:val="240"/>
                      <w:marBottom w:val="240"/>
                      <w:divBdr>
                        <w:top w:val="none" w:sz="0" w:space="0" w:color="auto"/>
                        <w:left w:val="none" w:sz="0" w:space="0" w:color="auto"/>
                        <w:bottom w:val="none" w:sz="0" w:space="0" w:color="auto"/>
                        <w:right w:val="none" w:sz="0" w:space="0" w:color="auto"/>
                      </w:divBdr>
                      <w:divsChild>
                        <w:div w:id="1892576834">
                          <w:marLeft w:val="0"/>
                          <w:marRight w:val="240"/>
                          <w:marTop w:val="0"/>
                          <w:marBottom w:val="0"/>
                          <w:divBdr>
                            <w:top w:val="none" w:sz="0" w:space="0" w:color="auto"/>
                            <w:left w:val="none" w:sz="0" w:space="0" w:color="auto"/>
                            <w:bottom w:val="none" w:sz="0" w:space="0" w:color="auto"/>
                            <w:right w:val="single" w:sz="18" w:space="6" w:color="6CE26C"/>
                          </w:divBdr>
                        </w:div>
                        <w:div w:id="1893543813">
                          <w:marLeft w:val="0"/>
                          <w:marRight w:val="240"/>
                          <w:marTop w:val="0"/>
                          <w:marBottom w:val="0"/>
                          <w:divBdr>
                            <w:top w:val="none" w:sz="0" w:space="0" w:color="auto"/>
                            <w:left w:val="none" w:sz="0" w:space="0" w:color="auto"/>
                            <w:bottom w:val="none" w:sz="0" w:space="0" w:color="auto"/>
                            <w:right w:val="single" w:sz="18" w:space="6" w:color="6CE26C"/>
                          </w:divBdr>
                        </w:div>
                        <w:div w:id="711804596">
                          <w:marLeft w:val="0"/>
                          <w:marRight w:val="240"/>
                          <w:marTop w:val="0"/>
                          <w:marBottom w:val="0"/>
                          <w:divBdr>
                            <w:top w:val="none" w:sz="0" w:space="0" w:color="auto"/>
                            <w:left w:val="none" w:sz="0" w:space="0" w:color="auto"/>
                            <w:bottom w:val="none" w:sz="0" w:space="0" w:color="auto"/>
                            <w:right w:val="single" w:sz="18" w:space="6" w:color="6CE26C"/>
                          </w:divBdr>
                        </w:div>
                        <w:div w:id="2094082098">
                          <w:marLeft w:val="0"/>
                          <w:marRight w:val="240"/>
                          <w:marTop w:val="0"/>
                          <w:marBottom w:val="0"/>
                          <w:divBdr>
                            <w:top w:val="none" w:sz="0" w:space="0" w:color="auto"/>
                            <w:left w:val="none" w:sz="0" w:space="0" w:color="auto"/>
                            <w:bottom w:val="none" w:sz="0" w:space="0" w:color="auto"/>
                            <w:right w:val="single" w:sz="18" w:space="6" w:color="6CE26C"/>
                          </w:divBdr>
                        </w:div>
                        <w:div w:id="345984652">
                          <w:marLeft w:val="0"/>
                          <w:marRight w:val="240"/>
                          <w:marTop w:val="0"/>
                          <w:marBottom w:val="0"/>
                          <w:divBdr>
                            <w:top w:val="none" w:sz="0" w:space="0" w:color="auto"/>
                            <w:left w:val="none" w:sz="0" w:space="0" w:color="auto"/>
                            <w:bottom w:val="none" w:sz="0" w:space="0" w:color="auto"/>
                            <w:right w:val="single" w:sz="18" w:space="6" w:color="6CE26C"/>
                          </w:divBdr>
                        </w:div>
                        <w:div w:id="2115395828">
                          <w:marLeft w:val="0"/>
                          <w:marRight w:val="240"/>
                          <w:marTop w:val="0"/>
                          <w:marBottom w:val="0"/>
                          <w:divBdr>
                            <w:top w:val="none" w:sz="0" w:space="0" w:color="auto"/>
                            <w:left w:val="none" w:sz="0" w:space="0" w:color="auto"/>
                            <w:bottom w:val="none" w:sz="0" w:space="0" w:color="auto"/>
                            <w:right w:val="single" w:sz="18" w:space="6" w:color="6CE26C"/>
                          </w:divBdr>
                        </w:div>
                        <w:div w:id="499318861">
                          <w:marLeft w:val="0"/>
                          <w:marRight w:val="240"/>
                          <w:marTop w:val="0"/>
                          <w:marBottom w:val="0"/>
                          <w:divBdr>
                            <w:top w:val="none" w:sz="0" w:space="0" w:color="auto"/>
                            <w:left w:val="none" w:sz="0" w:space="0" w:color="auto"/>
                            <w:bottom w:val="none" w:sz="0" w:space="0" w:color="auto"/>
                            <w:right w:val="single" w:sz="18" w:space="6" w:color="6CE26C"/>
                          </w:divBdr>
                        </w:div>
                        <w:div w:id="341474299">
                          <w:marLeft w:val="0"/>
                          <w:marRight w:val="240"/>
                          <w:marTop w:val="0"/>
                          <w:marBottom w:val="0"/>
                          <w:divBdr>
                            <w:top w:val="none" w:sz="0" w:space="0" w:color="auto"/>
                            <w:left w:val="none" w:sz="0" w:space="0" w:color="auto"/>
                            <w:bottom w:val="none" w:sz="0" w:space="0" w:color="auto"/>
                            <w:right w:val="single" w:sz="18" w:space="6" w:color="6CE26C"/>
                          </w:divBdr>
                        </w:div>
                        <w:div w:id="2028363225">
                          <w:marLeft w:val="0"/>
                          <w:marRight w:val="240"/>
                          <w:marTop w:val="0"/>
                          <w:marBottom w:val="0"/>
                          <w:divBdr>
                            <w:top w:val="none" w:sz="0" w:space="0" w:color="auto"/>
                            <w:left w:val="none" w:sz="0" w:space="0" w:color="auto"/>
                            <w:bottom w:val="none" w:sz="0" w:space="0" w:color="auto"/>
                            <w:right w:val="single" w:sz="18" w:space="6" w:color="6CE26C"/>
                          </w:divBdr>
                        </w:div>
                        <w:div w:id="1848329861">
                          <w:marLeft w:val="0"/>
                          <w:marRight w:val="240"/>
                          <w:marTop w:val="0"/>
                          <w:marBottom w:val="0"/>
                          <w:divBdr>
                            <w:top w:val="none" w:sz="0" w:space="0" w:color="auto"/>
                            <w:left w:val="none" w:sz="0" w:space="0" w:color="auto"/>
                            <w:bottom w:val="none" w:sz="0" w:space="0" w:color="auto"/>
                            <w:right w:val="single" w:sz="18" w:space="6" w:color="6CE26C"/>
                          </w:divBdr>
                        </w:div>
                        <w:div w:id="1866597257">
                          <w:marLeft w:val="0"/>
                          <w:marRight w:val="240"/>
                          <w:marTop w:val="0"/>
                          <w:marBottom w:val="0"/>
                          <w:divBdr>
                            <w:top w:val="none" w:sz="0" w:space="0" w:color="auto"/>
                            <w:left w:val="none" w:sz="0" w:space="0" w:color="auto"/>
                            <w:bottom w:val="none" w:sz="0" w:space="0" w:color="auto"/>
                            <w:right w:val="single" w:sz="18" w:space="6" w:color="6CE26C"/>
                          </w:divBdr>
                        </w:div>
                        <w:div w:id="681589209">
                          <w:marLeft w:val="0"/>
                          <w:marRight w:val="240"/>
                          <w:marTop w:val="0"/>
                          <w:marBottom w:val="0"/>
                          <w:divBdr>
                            <w:top w:val="none" w:sz="0" w:space="0" w:color="auto"/>
                            <w:left w:val="none" w:sz="0" w:space="0" w:color="auto"/>
                            <w:bottom w:val="none" w:sz="0" w:space="0" w:color="auto"/>
                            <w:right w:val="single" w:sz="18" w:space="6" w:color="6CE26C"/>
                          </w:divBdr>
                        </w:div>
                        <w:div w:id="1201557018">
                          <w:marLeft w:val="0"/>
                          <w:marRight w:val="240"/>
                          <w:marTop w:val="0"/>
                          <w:marBottom w:val="0"/>
                          <w:divBdr>
                            <w:top w:val="none" w:sz="0" w:space="0" w:color="auto"/>
                            <w:left w:val="none" w:sz="0" w:space="0" w:color="auto"/>
                            <w:bottom w:val="none" w:sz="0" w:space="0" w:color="auto"/>
                            <w:right w:val="single" w:sz="18" w:space="6" w:color="6CE26C"/>
                          </w:divBdr>
                        </w:div>
                        <w:div w:id="1260720823">
                          <w:marLeft w:val="0"/>
                          <w:marRight w:val="240"/>
                          <w:marTop w:val="0"/>
                          <w:marBottom w:val="0"/>
                          <w:divBdr>
                            <w:top w:val="none" w:sz="0" w:space="0" w:color="auto"/>
                            <w:left w:val="none" w:sz="0" w:space="0" w:color="auto"/>
                            <w:bottom w:val="none" w:sz="0" w:space="0" w:color="auto"/>
                            <w:right w:val="single" w:sz="18" w:space="6" w:color="6CE26C"/>
                          </w:divBdr>
                        </w:div>
                        <w:div w:id="2004356502">
                          <w:marLeft w:val="0"/>
                          <w:marRight w:val="240"/>
                          <w:marTop w:val="0"/>
                          <w:marBottom w:val="0"/>
                          <w:divBdr>
                            <w:top w:val="none" w:sz="0" w:space="0" w:color="auto"/>
                            <w:left w:val="none" w:sz="0" w:space="0" w:color="auto"/>
                            <w:bottom w:val="none" w:sz="0" w:space="0" w:color="auto"/>
                            <w:right w:val="single" w:sz="18" w:space="6" w:color="6CE26C"/>
                          </w:divBdr>
                        </w:div>
                        <w:div w:id="1000281367">
                          <w:marLeft w:val="0"/>
                          <w:marRight w:val="240"/>
                          <w:marTop w:val="0"/>
                          <w:marBottom w:val="0"/>
                          <w:divBdr>
                            <w:top w:val="none" w:sz="0" w:space="0" w:color="auto"/>
                            <w:left w:val="none" w:sz="0" w:space="0" w:color="auto"/>
                            <w:bottom w:val="none" w:sz="0" w:space="0" w:color="auto"/>
                            <w:right w:val="single" w:sz="18" w:space="6" w:color="6CE26C"/>
                          </w:divBdr>
                        </w:div>
                        <w:div w:id="358505955">
                          <w:marLeft w:val="0"/>
                          <w:marRight w:val="240"/>
                          <w:marTop w:val="0"/>
                          <w:marBottom w:val="0"/>
                          <w:divBdr>
                            <w:top w:val="none" w:sz="0" w:space="0" w:color="auto"/>
                            <w:left w:val="none" w:sz="0" w:space="0" w:color="auto"/>
                            <w:bottom w:val="none" w:sz="0" w:space="0" w:color="auto"/>
                            <w:right w:val="single" w:sz="18" w:space="6" w:color="6CE26C"/>
                          </w:divBdr>
                        </w:div>
                        <w:div w:id="1732193119">
                          <w:marLeft w:val="0"/>
                          <w:marRight w:val="240"/>
                          <w:marTop w:val="0"/>
                          <w:marBottom w:val="0"/>
                          <w:divBdr>
                            <w:top w:val="none" w:sz="0" w:space="0" w:color="auto"/>
                            <w:left w:val="none" w:sz="0" w:space="0" w:color="auto"/>
                            <w:bottom w:val="none" w:sz="0" w:space="0" w:color="auto"/>
                            <w:right w:val="single" w:sz="18" w:space="6" w:color="6CE26C"/>
                          </w:divBdr>
                        </w:div>
                        <w:div w:id="2119256982">
                          <w:marLeft w:val="0"/>
                          <w:marRight w:val="240"/>
                          <w:marTop w:val="0"/>
                          <w:marBottom w:val="0"/>
                          <w:divBdr>
                            <w:top w:val="none" w:sz="0" w:space="0" w:color="auto"/>
                            <w:left w:val="none" w:sz="0" w:space="0" w:color="auto"/>
                            <w:bottom w:val="none" w:sz="0" w:space="0" w:color="auto"/>
                            <w:right w:val="single" w:sz="18" w:space="6" w:color="6CE26C"/>
                          </w:divBdr>
                        </w:div>
                        <w:div w:id="1458834101">
                          <w:marLeft w:val="0"/>
                          <w:marRight w:val="240"/>
                          <w:marTop w:val="0"/>
                          <w:marBottom w:val="0"/>
                          <w:divBdr>
                            <w:top w:val="none" w:sz="0" w:space="0" w:color="auto"/>
                            <w:left w:val="none" w:sz="0" w:space="0" w:color="auto"/>
                            <w:bottom w:val="none" w:sz="0" w:space="0" w:color="auto"/>
                            <w:right w:val="single" w:sz="18" w:space="6" w:color="6CE26C"/>
                          </w:divBdr>
                        </w:div>
                        <w:div w:id="1356422274">
                          <w:marLeft w:val="0"/>
                          <w:marRight w:val="240"/>
                          <w:marTop w:val="0"/>
                          <w:marBottom w:val="0"/>
                          <w:divBdr>
                            <w:top w:val="none" w:sz="0" w:space="0" w:color="auto"/>
                            <w:left w:val="none" w:sz="0" w:space="0" w:color="auto"/>
                            <w:bottom w:val="none" w:sz="0" w:space="0" w:color="auto"/>
                            <w:right w:val="single" w:sz="18" w:space="6" w:color="6CE26C"/>
                          </w:divBdr>
                        </w:div>
                        <w:div w:id="119807553">
                          <w:marLeft w:val="0"/>
                          <w:marRight w:val="240"/>
                          <w:marTop w:val="0"/>
                          <w:marBottom w:val="0"/>
                          <w:divBdr>
                            <w:top w:val="none" w:sz="0" w:space="0" w:color="auto"/>
                            <w:left w:val="none" w:sz="0" w:space="0" w:color="auto"/>
                            <w:bottom w:val="none" w:sz="0" w:space="0" w:color="auto"/>
                            <w:right w:val="single" w:sz="18" w:space="6" w:color="6CE26C"/>
                          </w:divBdr>
                        </w:div>
                        <w:div w:id="979383466">
                          <w:marLeft w:val="0"/>
                          <w:marRight w:val="240"/>
                          <w:marTop w:val="0"/>
                          <w:marBottom w:val="0"/>
                          <w:divBdr>
                            <w:top w:val="none" w:sz="0" w:space="0" w:color="auto"/>
                            <w:left w:val="none" w:sz="0" w:space="0" w:color="auto"/>
                            <w:bottom w:val="none" w:sz="0" w:space="0" w:color="auto"/>
                            <w:right w:val="single" w:sz="18" w:space="6" w:color="6CE26C"/>
                          </w:divBdr>
                        </w:div>
                        <w:div w:id="1932080928">
                          <w:marLeft w:val="0"/>
                          <w:marRight w:val="240"/>
                          <w:marTop w:val="0"/>
                          <w:marBottom w:val="0"/>
                          <w:divBdr>
                            <w:top w:val="none" w:sz="0" w:space="0" w:color="auto"/>
                            <w:left w:val="none" w:sz="0" w:space="0" w:color="auto"/>
                            <w:bottom w:val="none" w:sz="0" w:space="0" w:color="auto"/>
                            <w:right w:val="single" w:sz="18" w:space="6" w:color="6CE26C"/>
                          </w:divBdr>
                        </w:div>
                        <w:div w:id="1467813637">
                          <w:marLeft w:val="0"/>
                          <w:marRight w:val="240"/>
                          <w:marTop w:val="0"/>
                          <w:marBottom w:val="0"/>
                          <w:divBdr>
                            <w:top w:val="none" w:sz="0" w:space="0" w:color="auto"/>
                            <w:left w:val="none" w:sz="0" w:space="0" w:color="auto"/>
                            <w:bottom w:val="none" w:sz="0" w:space="0" w:color="auto"/>
                            <w:right w:val="single" w:sz="18" w:space="6" w:color="6CE26C"/>
                          </w:divBdr>
                        </w:div>
                        <w:div w:id="1099643400">
                          <w:marLeft w:val="0"/>
                          <w:marRight w:val="240"/>
                          <w:marTop w:val="0"/>
                          <w:marBottom w:val="0"/>
                          <w:divBdr>
                            <w:top w:val="none" w:sz="0" w:space="0" w:color="auto"/>
                            <w:left w:val="none" w:sz="0" w:space="0" w:color="auto"/>
                            <w:bottom w:val="none" w:sz="0" w:space="0" w:color="auto"/>
                            <w:right w:val="single" w:sz="18" w:space="6" w:color="6CE26C"/>
                          </w:divBdr>
                        </w:div>
                        <w:div w:id="1501576400">
                          <w:marLeft w:val="0"/>
                          <w:marRight w:val="240"/>
                          <w:marTop w:val="0"/>
                          <w:marBottom w:val="0"/>
                          <w:divBdr>
                            <w:top w:val="none" w:sz="0" w:space="0" w:color="auto"/>
                            <w:left w:val="none" w:sz="0" w:space="0" w:color="auto"/>
                            <w:bottom w:val="none" w:sz="0" w:space="0" w:color="auto"/>
                            <w:right w:val="single" w:sz="18" w:space="6" w:color="6CE26C"/>
                          </w:divBdr>
                        </w:div>
                        <w:div w:id="197475526">
                          <w:marLeft w:val="0"/>
                          <w:marRight w:val="240"/>
                          <w:marTop w:val="0"/>
                          <w:marBottom w:val="0"/>
                          <w:divBdr>
                            <w:top w:val="none" w:sz="0" w:space="0" w:color="auto"/>
                            <w:left w:val="none" w:sz="0" w:space="0" w:color="auto"/>
                            <w:bottom w:val="none" w:sz="0" w:space="0" w:color="auto"/>
                            <w:right w:val="single" w:sz="18" w:space="6" w:color="6CE26C"/>
                          </w:divBdr>
                        </w:div>
                        <w:div w:id="2140802230">
                          <w:marLeft w:val="0"/>
                          <w:marRight w:val="240"/>
                          <w:marTop w:val="0"/>
                          <w:marBottom w:val="0"/>
                          <w:divBdr>
                            <w:top w:val="none" w:sz="0" w:space="0" w:color="auto"/>
                            <w:left w:val="none" w:sz="0" w:space="0" w:color="auto"/>
                            <w:bottom w:val="none" w:sz="0" w:space="0" w:color="auto"/>
                            <w:right w:val="single" w:sz="18" w:space="6" w:color="6CE26C"/>
                          </w:divBdr>
                        </w:div>
                        <w:div w:id="790704309">
                          <w:marLeft w:val="0"/>
                          <w:marRight w:val="240"/>
                          <w:marTop w:val="0"/>
                          <w:marBottom w:val="0"/>
                          <w:divBdr>
                            <w:top w:val="none" w:sz="0" w:space="0" w:color="auto"/>
                            <w:left w:val="none" w:sz="0" w:space="0" w:color="auto"/>
                            <w:bottom w:val="none" w:sz="0" w:space="0" w:color="auto"/>
                            <w:right w:val="single" w:sz="18" w:space="6" w:color="6CE26C"/>
                          </w:divBdr>
                        </w:div>
                        <w:div w:id="454371222">
                          <w:marLeft w:val="0"/>
                          <w:marRight w:val="240"/>
                          <w:marTop w:val="0"/>
                          <w:marBottom w:val="0"/>
                          <w:divBdr>
                            <w:top w:val="none" w:sz="0" w:space="0" w:color="auto"/>
                            <w:left w:val="none" w:sz="0" w:space="0" w:color="auto"/>
                            <w:bottom w:val="none" w:sz="0" w:space="0" w:color="auto"/>
                            <w:right w:val="single" w:sz="18" w:space="6" w:color="6CE26C"/>
                          </w:divBdr>
                        </w:div>
                        <w:div w:id="103037213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94258143">
              <w:marLeft w:val="0"/>
              <w:marRight w:val="0"/>
              <w:marTop w:val="150"/>
              <w:marBottom w:val="150"/>
              <w:divBdr>
                <w:top w:val="none" w:sz="0" w:space="0" w:color="auto"/>
                <w:left w:val="none" w:sz="0" w:space="0" w:color="auto"/>
                <w:bottom w:val="none" w:sz="0" w:space="0" w:color="auto"/>
                <w:right w:val="none" w:sz="0" w:space="0" w:color="auto"/>
              </w:divBdr>
            </w:div>
            <w:div w:id="346909994">
              <w:marLeft w:val="0"/>
              <w:marRight w:val="0"/>
              <w:marTop w:val="0"/>
              <w:marBottom w:val="0"/>
              <w:divBdr>
                <w:top w:val="none" w:sz="0" w:space="0" w:color="auto"/>
                <w:left w:val="none" w:sz="0" w:space="0" w:color="auto"/>
                <w:bottom w:val="none" w:sz="0" w:space="0" w:color="auto"/>
                <w:right w:val="none" w:sz="0" w:space="0" w:color="auto"/>
              </w:divBdr>
            </w:div>
            <w:div w:id="260768123">
              <w:marLeft w:val="0"/>
              <w:marRight w:val="0"/>
              <w:marTop w:val="150"/>
              <w:marBottom w:val="150"/>
              <w:divBdr>
                <w:top w:val="none" w:sz="0" w:space="0" w:color="auto"/>
                <w:left w:val="none" w:sz="0" w:space="0" w:color="auto"/>
                <w:bottom w:val="none" w:sz="0" w:space="0" w:color="auto"/>
                <w:right w:val="none" w:sz="0" w:space="0" w:color="auto"/>
              </w:divBdr>
            </w:div>
            <w:div w:id="733698474">
              <w:marLeft w:val="0"/>
              <w:marRight w:val="0"/>
              <w:marTop w:val="0"/>
              <w:marBottom w:val="0"/>
              <w:divBdr>
                <w:top w:val="none" w:sz="0" w:space="0" w:color="auto"/>
                <w:left w:val="none" w:sz="0" w:space="0" w:color="auto"/>
                <w:bottom w:val="none" w:sz="0" w:space="0" w:color="auto"/>
                <w:right w:val="none" w:sz="0" w:space="0" w:color="auto"/>
              </w:divBdr>
              <w:divsChild>
                <w:div w:id="528185730">
                  <w:marLeft w:val="0"/>
                  <w:marRight w:val="0"/>
                  <w:marTop w:val="0"/>
                  <w:marBottom w:val="0"/>
                  <w:divBdr>
                    <w:top w:val="none" w:sz="0" w:space="0" w:color="auto"/>
                    <w:left w:val="none" w:sz="0" w:space="0" w:color="auto"/>
                    <w:bottom w:val="none" w:sz="0" w:space="0" w:color="auto"/>
                    <w:right w:val="none" w:sz="0" w:space="0" w:color="auto"/>
                  </w:divBdr>
                  <w:divsChild>
                    <w:div w:id="1297223381">
                      <w:marLeft w:val="0"/>
                      <w:marRight w:val="0"/>
                      <w:marTop w:val="240"/>
                      <w:marBottom w:val="240"/>
                      <w:divBdr>
                        <w:top w:val="none" w:sz="0" w:space="0" w:color="auto"/>
                        <w:left w:val="none" w:sz="0" w:space="0" w:color="auto"/>
                        <w:bottom w:val="none" w:sz="0" w:space="0" w:color="auto"/>
                        <w:right w:val="none" w:sz="0" w:space="0" w:color="auto"/>
                      </w:divBdr>
                      <w:divsChild>
                        <w:div w:id="1150945545">
                          <w:marLeft w:val="0"/>
                          <w:marRight w:val="240"/>
                          <w:marTop w:val="0"/>
                          <w:marBottom w:val="0"/>
                          <w:divBdr>
                            <w:top w:val="none" w:sz="0" w:space="0" w:color="auto"/>
                            <w:left w:val="none" w:sz="0" w:space="0" w:color="auto"/>
                            <w:bottom w:val="none" w:sz="0" w:space="0" w:color="auto"/>
                            <w:right w:val="single" w:sz="18" w:space="6" w:color="6CE26C"/>
                          </w:divBdr>
                        </w:div>
                        <w:div w:id="494152050">
                          <w:marLeft w:val="0"/>
                          <w:marRight w:val="240"/>
                          <w:marTop w:val="0"/>
                          <w:marBottom w:val="0"/>
                          <w:divBdr>
                            <w:top w:val="none" w:sz="0" w:space="0" w:color="auto"/>
                            <w:left w:val="none" w:sz="0" w:space="0" w:color="auto"/>
                            <w:bottom w:val="none" w:sz="0" w:space="0" w:color="auto"/>
                            <w:right w:val="single" w:sz="18" w:space="6" w:color="6CE26C"/>
                          </w:divBdr>
                        </w:div>
                        <w:div w:id="55975118">
                          <w:marLeft w:val="0"/>
                          <w:marRight w:val="240"/>
                          <w:marTop w:val="0"/>
                          <w:marBottom w:val="0"/>
                          <w:divBdr>
                            <w:top w:val="none" w:sz="0" w:space="0" w:color="auto"/>
                            <w:left w:val="none" w:sz="0" w:space="0" w:color="auto"/>
                            <w:bottom w:val="none" w:sz="0" w:space="0" w:color="auto"/>
                            <w:right w:val="single" w:sz="18" w:space="6" w:color="6CE26C"/>
                          </w:divBdr>
                        </w:div>
                        <w:div w:id="390543556">
                          <w:marLeft w:val="0"/>
                          <w:marRight w:val="240"/>
                          <w:marTop w:val="0"/>
                          <w:marBottom w:val="0"/>
                          <w:divBdr>
                            <w:top w:val="none" w:sz="0" w:space="0" w:color="auto"/>
                            <w:left w:val="none" w:sz="0" w:space="0" w:color="auto"/>
                            <w:bottom w:val="none" w:sz="0" w:space="0" w:color="auto"/>
                            <w:right w:val="single" w:sz="18" w:space="6" w:color="6CE26C"/>
                          </w:divBdr>
                        </w:div>
                        <w:div w:id="1504861422">
                          <w:marLeft w:val="0"/>
                          <w:marRight w:val="240"/>
                          <w:marTop w:val="0"/>
                          <w:marBottom w:val="0"/>
                          <w:divBdr>
                            <w:top w:val="none" w:sz="0" w:space="0" w:color="auto"/>
                            <w:left w:val="none" w:sz="0" w:space="0" w:color="auto"/>
                            <w:bottom w:val="none" w:sz="0" w:space="0" w:color="auto"/>
                            <w:right w:val="single" w:sz="18" w:space="6" w:color="6CE26C"/>
                          </w:divBdr>
                        </w:div>
                        <w:div w:id="961109346">
                          <w:marLeft w:val="0"/>
                          <w:marRight w:val="240"/>
                          <w:marTop w:val="0"/>
                          <w:marBottom w:val="0"/>
                          <w:divBdr>
                            <w:top w:val="none" w:sz="0" w:space="0" w:color="auto"/>
                            <w:left w:val="none" w:sz="0" w:space="0" w:color="auto"/>
                            <w:bottom w:val="none" w:sz="0" w:space="0" w:color="auto"/>
                            <w:right w:val="single" w:sz="18" w:space="6" w:color="6CE26C"/>
                          </w:divBdr>
                        </w:div>
                        <w:div w:id="224073456">
                          <w:marLeft w:val="0"/>
                          <w:marRight w:val="240"/>
                          <w:marTop w:val="0"/>
                          <w:marBottom w:val="0"/>
                          <w:divBdr>
                            <w:top w:val="none" w:sz="0" w:space="0" w:color="auto"/>
                            <w:left w:val="none" w:sz="0" w:space="0" w:color="auto"/>
                            <w:bottom w:val="none" w:sz="0" w:space="0" w:color="auto"/>
                            <w:right w:val="single" w:sz="18" w:space="6" w:color="6CE26C"/>
                          </w:divBdr>
                        </w:div>
                        <w:div w:id="2088651433">
                          <w:marLeft w:val="0"/>
                          <w:marRight w:val="240"/>
                          <w:marTop w:val="0"/>
                          <w:marBottom w:val="0"/>
                          <w:divBdr>
                            <w:top w:val="none" w:sz="0" w:space="0" w:color="auto"/>
                            <w:left w:val="none" w:sz="0" w:space="0" w:color="auto"/>
                            <w:bottom w:val="none" w:sz="0" w:space="0" w:color="auto"/>
                            <w:right w:val="single" w:sz="18" w:space="6" w:color="6CE26C"/>
                          </w:divBdr>
                        </w:div>
                        <w:div w:id="1547259022">
                          <w:marLeft w:val="0"/>
                          <w:marRight w:val="240"/>
                          <w:marTop w:val="0"/>
                          <w:marBottom w:val="0"/>
                          <w:divBdr>
                            <w:top w:val="none" w:sz="0" w:space="0" w:color="auto"/>
                            <w:left w:val="none" w:sz="0" w:space="0" w:color="auto"/>
                            <w:bottom w:val="none" w:sz="0" w:space="0" w:color="auto"/>
                            <w:right w:val="single" w:sz="18" w:space="6" w:color="6CE26C"/>
                          </w:divBdr>
                        </w:div>
                        <w:div w:id="357857864">
                          <w:marLeft w:val="0"/>
                          <w:marRight w:val="240"/>
                          <w:marTop w:val="0"/>
                          <w:marBottom w:val="0"/>
                          <w:divBdr>
                            <w:top w:val="none" w:sz="0" w:space="0" w:color="auto"/>
                            <w:left w:val="none" w:sz="0" w:space="0" w:color="auto"/>
                            <w:bottom w:val="none" w:sz="0" w:space="0" w:color="auto"/>
                            <w:right w:val="single" w:sz="18" w:space="6" w:color="6CE26C"/>
                          </w:divBdr>
                        </w:div>
                        <w:div w:id="1421216314">
                          <w:marLeft w:val="0"/>
                          <w:marRight w:val="240"/>
                          <w:marTop w:val="0"/>
                          <w:marBottom w:val="0"/>
                          <w:divBdr>
                            <w:top w:val="none" w:sz="0" w:space="0" w:color="auto"/>
                            <w:left w:val="none" w:sz="0" w:space="0" w:color="auto"/>
                            <w:bottom w:val="none" w:sz="0" w:space="0" w:color="auto"/>
                            <w:right w:val="single" w:sz="18" w:space="6" w:color="6CE26C"/>
                          </w:divBdr>
                        </w:div>
                        <w:div w:id="1527793558">
                          <w:marLeft w:val="0"/>
                          <w:marRight w:val="240"/>
                          <w:marTop w:val="0"/>
                          <w:marBottom w:val="0"/>
                          <w:divBdr>
                            <w:top w:val="none" w:sz="0" w:space="0" w:color="auto"/>
                            <w:left w:val="none" w:sz="0" w:space="0" w:color="auto"/>
                            <w:bottom w:val="none" w:sz="0" w:space="0" w:color="auto"/>
                            <w:right w:val="single" w:sz="18" w:space="6" w:color="6CE26C"/>
                          </w:divBdr>
                        </w:div>
                        <w:div w:id="1852639680">
                          <w:marLeft w:val="0"/>
                          <w:marRight w:val="240"/>
                          <w:marTop w:val="0"/>
                          <w:marBottom w:val="0"/>
                          <w:divBdr>
                            <w:top w:val="none" w:sz="0" w:space="0" w:color="auto"/>
                            <w:left w:val="none" w:sz="0" w:space="0" w:color="auto"/>
                            <w:bottom w:val="none" w:sz="0" w:space="0" w:color="auto"/>
                            <w:right w:val="single" w:sz="18" w:space="6" w:color="6CE26C"/>
                          </w:divBdr>
                        </w:div>
                        <w:div w:id="454830014">
                          <w:marLeft w:val="0"/>
                          <w:marRight w:val="240"/>
                          <w:marTop w:val="0"/>
                          <w:marBottom w:val="0"/>
                          <w:divBdr>
                            <w:top w:val="none" w:sz="0" w:space="0" w:color="auto"/>
                            <w:left w:val="none" w:sz="0" w:space="0" w:color="auto"/>
                            <w:bottom w:val="none" w:sz="0" w:space="0" w:color="auto"/>
                            <w:right w:val="single" w:sz="18" w:space="6" w:color="6CE26C"/>
                          </w:divBdr>
                        </w:div>
                        <w:div w:id="828977984">
                          <w:marLeft w:val="0"/>
                          <w:marRight w:val="240"/>
                          <w:marTop w:val="0"/>
                          <w:marBottom w:val="0"/>
                          <w:divBdr>
                            <w:top w:val="none" w:sz="0" w:space="0" w:color="auto"/>
                            <w:left w:val="none" w:sz="0" w:space="0" w:color="auto"/>
                            <w:bottom w:val="none" w:sz="0" w:space="0" w:color="auto"/>
                            <w:right w:val="single" w:sz="18" w:space="6" w:color="6CE26C"/>
                          </w:divBdr>
                        </w:div>
                        <w:div w:id="779301583">
                          <w:marLeft w:val="0"/>
                          <w:marRight w:val="240"/>
                          <w:marTop w:val="0"/>
                          <w:marBottom w:val="0"/>
                          <w:divBdr>
                            <w:top w:val="none" w:sz="0" w:space="0" w:color="auto"/>
                            <w:left w:val="none" w:sz="0" w:space="0" w:color="auto"/>
                            <w:bottom w:val="none" w:sz="0" w:space="0" w:color="auto"/>
                            <w:right w:val="single" w:sz="18" w:space="6" w:color="6CE26C"/>
                          </w:divBdr>
                        </w:div>
                        <w:div w:id="1064911204">
                          <w:marLeft w:val="0"/>
                          <w:marRight w:val="240"/>
                          <w:marTop w:val="0"/>
                          <w:marBottom w:val="0"/>
                          <w:divBdr>
                            <w:top w:val="none" w:sz="0" w:space="0" w:color="auto"/>
                            <w:left w:val="none" w:sz="0" w:space="0" w:color="auto"/>
                            <w:bottom w:val="none" w:sz="0" w:space="0" w:color="auto"/>
                            <w:right w:val="single" w:sz="18" w:space="6" w:color="6CE26C"/>
                          </w:divBdr>
                        </w:div>
                        <w:div w:id="802847052">
                          <w:marLeft w:val="0"/>
                          <w:marRight w:val="240"/>
                          <w:marTop w:val="0"/>
                          <w:marBottom w:val="0"/>
                          <w:divBdr>
                            <w:top w:val="none" w:sz="0" w:space="0" w:color="auto"/>
                            <w:left w:val="none" w:sz="0" w:space="0" w:color="auto"/>
                            <w:bottom w:val="none" w:sz="0" w:space="0" w:color="auto"/>
                            <w:right w:val="single" w:sz="18" w:space="6" w:color="6CE26C"/>
                          </w:divBdr>
                        </w:div>
                        <w:div w:id="2004358586">
                          <w:marLeft w:val="0"/>
                          <w:marRight w:val="240"/>
                          <w:marTop w:val="0"/>
                          <w:marBottom w:val="0"/>
                          <w:divBdr>
                            <w:top w:val="none" w:sz="0" w:space="0" w:color="auto"/>
                            <w:left w:val="none" w:sz="0" w:space="0" w:color="auto"/>
                            <w:bottom w:val="none" w:sz="0" w:space="0" w:color="auto"/>
                            <w:right w:val="single" w:sz="18" w:space="6" w:color="6CE26C"/>
                          </w:divBdr>
                        </w:div>
                        <w:div w:id="434180301">
                          <w:marLeft w:val="0"/>
                          <w:marRight w:val="240"/>
                          <w:marTop w:val="0"/>
                          <w:marBottom w:val="0"/>
                          <w:divBdr>
                            <w:top w:val="none" w:sz="0" w:space="0" w:color="auto"/>
                            <w:left w:val="none" w:sz="0" w:space="0" w:color="auto"/>
                            <w:bottom w:val="none" w:sz="0" w:space="0" w:color="auto"/>
                            <w:right w:val="single" w:sz="18" w:space="6" w:color="6CE26C"/>
                          </w:divBdr>
                        </w:div>
                        <w:div w:id="474759481">
                          <w:marLeft w:val="0"/>
                          <w:marRight w:val="240"/>
                          <w:marTop w:val="0"/>
                          <w:marBottom w:val="0"/>
                          <w:divBdr>
                            <w:top w:val="none" w:sz="0" w:space="0" w:color="auto"/>
                            <w:left w:val="none" w:sz="0" w:space="0" w:color="auto"/>
                            <w:bottom w:val="none" w:sz="0" w:space="0" w:color="auto"/>
                            <w:right w:val="single" w:sz="18" w:space="6" w:color="6CE26C"/>
                          </w:divBdr>
                        </w:div>
                        <w:div w:id="919876800">
                          <w:marLeft w:val="0"/>
                          <w:marRight w:val="240"/>
                          <w:marTop w:val="0"/>
                          <w:marBottom w:val="0"/>
                          <w:divBdr>
                            <w:top w:val="none" w:sz="0" w:space="0" w:color="auto"/>
                            <w:left w:val="none" w:sz="0" w:space="0" w:color="auto"/>
                            <w:bottom w:val="none" w:sz="0" w:space="0" w:color="auto"/>
                            <w:right w:val="single" w:sz="18" w:space="6" w:color="6CE26C"/>
                          </w:divBdr>
                        </w:div>
                        <w:div w:id="1213686898">
                          <w:marLeft w:val="0"/>
                          <w:marRight w:val="240"/>
                          <w:marTop w:val="0"/>
                          <w:marBottom w:val="0"/>
                          <w:divBdr>
                            <w:top w:val="none" w:sz="0" w:space="0" w:color="auto"/>
                            <w:left w:val="none" w:sz="0" w:space="0" w:color="auto"/>
                            <w:bottom w:val="none" w:sz="0" w:space="0" w:color="auto"/>
                            <w:right w:val="single" w:sz="18" w:space="6" w:color="6CE26C"/>
                          </w:divBdr>
                        </w:div>
                        <w:div w:id="262037226">
                          <w:marLeft w:val="0"/>
                          <w:marRight w:val="240"/>
                          <w:marTop w:val="0"/>
                          <w:marBottom w:val="0"/>
                          <w:divBdr>
                            <w:top w:val="none" w:sz="0" w:space="0" w:color="auto"/>
                            <w:left w:val="none" w:sz="0" w:space="0" w:color="auto"/>
                            <w:bottom w:val="none" w:sz="0" w:space="0" w:color="auto"/>
                            <w:right w:val="single" w:sz="18" w:space="6" w:color="6CE26C"/>
                          </w:divBdr>
                        </w:div>
                        <w:div w:id="1731031919">
                          <w:marLeft w:val="0"/>
                          <w:marRight w:val="240"/>
                          <w:marTop w:val="0"/>
                          <w:marBottom w:val="0"/>
                          <w:divBdr>
                            <w:top w:val="none" w:sz="0" w:space="0" w:color="auto"/>
                            <w:left w:val="none" w:sz="0" w:space="0" w:color="auto"/>
                            <w:bottom w:val="none" w:sz="0" w:space="0" w:color="auto"/>
                            <w:right w:val="single" w:sz="18" w:space="6" w:color="6CE26C"/>
                          </w:divBdr>
                        </w:div>
                        <w:div w:id="566309489">
                          <w:marLeft w:val="0"/>
                          <w:marRight w:val="240"/>
                          <w:marTop w:val="0"/>
                          <w:marBottom w:val="0"/>
                          <w:divBdr>
                            <w:top w:val="none" w:sz="0" w:space="0" w:color="auto"/>
                            <w:left w:val="none" w:sz="0" w:space="0" w:color="auto"/>
                            <w:bottom w:val="none" w:sz="0" w:space="0" w:color="auto"/>
                            <w:right w:val="single" w:sz="18" w:space="6" w:color="6CE26C"/>
                          </w:divBdr>
                        </w:div>
                        <w:div w:id="91936684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703481767">
              <w:marLeft w:val="0"/>
              <w:marRight w:val="0"/>
              <w:marTop w:val="150"/>
              <w:marBottom w:val="150"/>
              <w:divBdr>
                <w:top w:val="none" w:sz="0" w:space="0" w:color="auto"/>
                <w:left w:val="none" w:sz="0" w:space="0" w:color="auto"/>
                <w:bottom w:val="none" w:sz="0" w:space="0" w:color="auto"/>
                <w:right w:val="none" w:sz="0" w:space="0" w:color="auto"/>
              </w:divBdr>
            </w:div>
            <w:div w:id="595555616">
              <w:marLeft w:val="0"/>
              <w:marRight w:val="0"/>
              <w:marTop w:val="0"/>
              <w:marBottom w:val="0"/>
              <w:divBdr>
                <w:top w:val="none" w:sz="0" w:space="0" w:color="auto"/>
                <w:left w:val="none" w:sz="0" w:space="0" w:color="auto"/>
                <w:bottom w:val="none" w:sz="0" w:space="0" w:color="auto"/>
                <w:right w:val="none" w:sz="0" w:space="0" w:color="auto"/>
              </w:divBdr>
              <w:divsChild>
                <w:div w:id="672343050">
                  <w:marLeft w:val="0"/>
                  <w:marRight w:val="0"/>
                  <w:marTop w:val="0"/>
                  <w:marBottom w:val="0"/>
                  <w:divBdr>
                    <w:top w:val="none" w:sz="0" w:space="0" w:color="auto"/>
                    <w:left w:val="none" w:sz="0" w:space="0" w:color="auto"/>
                    <w:bottom w:val="none" w:sz="0" w:space="0" w:color="auto"/>
                    <w:right w:val="none" w:sz="0" w:space="0" w:color="auto"/>
                  </w:divBdr>
                </w:div>
              </w:divsChild>
            </w:div>
            <w:div w:id="17563649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88006539">
      <w:bodyDiv w:val="1"/>
      <w:marLeft w:val="0"/>
      <w:marRight w:val="0"/>
      <w:marTop w:val="0"/>
      <w:marBottom w:val="0"/>
      <w:divBdr>
        <w:top w:val="none" w:sz="0" w:space="0" w:color="auto"/>
        <w:left w:val="none" w:sz="0" w:space="0" w:color="auto"/>
        <w:bottom w:val="none" w:sz="0" w:space="0" w:color="auto"/>
        <w:right w:val="none" w:sz="0" w:space="0" w:color="auto"/>
      </w:divBdr>
      <w:divsChild>
        <w:div w:id="1362517525">
          <w:marLeft w:val="0"/>
          <w:marRight w:val="0"/>
          <w:marTop w:val="0"/>
          <w:marBottom w:val="0"/>
          <w:divBdr>
            <w:top w:val="none" w:sz="0" w:space="0" w:color="auto"/>
            <w:left w:val="none" w:sz="0" w:space="0" w:color="auto"/>
            <w:bottom w:val="none" w:sz="0" w:space="0" w:color="auto"/>
            <w:right w:val="none" w:sz="0" w:space="0" w:color="auto"/>
          </w:divBdr>
        </w:div>
        <w:div w:id="1403527245">
          <w:marLeft w:val="0"/>
          <w:marRight w:val="0"/>
          <w:marTop w:val="0"/>
          <w:marBottom w:val="0"/>
          <w:divBdr>
            <w:top w:val="none" w:sz="0" w:space="0" w:color="auto"/>
            <w:left w:val="none" w:sz="0" w:space="0" w:color="auto"/>
            <w:bottom w:val="none" w:sz="0" w:space="0" w:color="auto"/>
            <w:right w:val="none" w:sz="0" w:space="0" w:color="auto"/>
          </w:divBdr>
          <w:divsChild>
            <w:div w:id="2046323634">
              <w:marLeft w:val="0"/>
              <w:marRight w:val="0"/>
              <w:marTop w:val="0"/>
              <w:marBottom w:val="0"/>
              <w:divBdr>
                <w:top w:val="dashed" w:sz="6" w:space="5" w:color="CCCCCC"/>
                <w:left w:val="dashed" w:sz="6" w:space="0" w:color="CCCCCC"/>
                <w:bottom w:val="dashed" w:sz="6" w:space="0" w:color="CCCCCC"/>
                <w:right w:val="dashed" w:sz="6" w:space="0" w:color="CCCCCC"/>
              </w:divBdr>
            </w:div>
            <w:div w:id="999382681">
              <w:marLeft w:val="0"/>
              <w:marRight w:val="0"/>
              <w:marTop w:val="150"/>
              <w:marBottom w:val="150"/>
              <w:divBdr>
                <w:top w:val="none" w:sz="0" w:space="0" w:color="auto"/>
                <w:left w:val="none" w:sz="0" w:space="0" w:color="auto"/>
                <w:bottom w:val="none" w:sz="0" w:space="0" w:color="auto"/>
                <w:right w:val="none" w:sz="0" w:space="0" w:color="auto"/>
              </w:divBdr>
            </w:div>
            <w:div w:id="1890804151">
              <w:marLeft w:val="0"/>
              <w:marRight w:val="0"/>
              <w:marTop w:val="0"/>
              <w:marBottom w:val="240"/>
              <w:divBdr>
                <w:top w:val="single" w:sz="6" w:space="8" w:color="AAAAAA"/>
                <w:left w:val="single" w:sz="6" w:space="8" w:color="AAAAAA"/>
                <w:bottom w:val="single" w:sz="6" w:space="8" w:color="AAAAAA"/>
                <w:right w:val="single" w:sz="6" w:space="8" w:color="AAAAAA"/>
              </w:divBdr>
              <w:divsChild>
                <w:div w:id="676928278">
                  <w:marLeft w:val="0"/>
                  <w:marRight w:val="0"/>
                  <w:marTop w:val="0"/>
                  <w:marBottom w:val="0"/>
                  <w:divBdr>
                    <w:top w:val="none" w:sz="0" w:space="0" w:color="auto"/>
                    <w:left w:val="none" w:sz="0" w:space="0" w:color="auto"/>
                    <w:bottom w:val="none" w:sz="0" w:space="0" w:color="auto"/>
                    <w:right w:val="none" w:sz="0" w:space="0" w:color="auto"/>
                  </w:divBdr>
                </w:div>
              </w:divsChild>
            </w:div>
            <w:div w:id="1598709649">
              <w:marLeft w:val="0"/>
              <w:marRight w:val="0"/>
              <w:marTop w:val="0"/>
              <w:marBottom w:val="0"/>
              <w:divBdr>
                <w:top w:val="none" w:sz="0" w:space="0" w:color="auto"/>
                <w:left w:val="none" w:sz="0" w:space="0" w:color="auto"/>
                <w:bottom w:val="none" w:sz="0" w:space="0" w:color="auto"/>
                <w:right w:val="none" w:sz="0" w:space="0" w:color="auto"/>
              </w:divBdr>
              <w:divsChild>
                <w:div w:id="1190679370">
                  <w:marLeft w:val="0"/>
                  <w:marRight w:val="0"/>
                  <w:marTop w:val="0"/>
                  <w:marBottom w:val="0"/>
                  <w:divBdr>
                    <w:top w:val="none" w:sz="0" w:space="0" w:color="auto"/>
                    <w:left w:val="none" w:sz="0" w:space="0" w:color="auto"/>
                    <w:bottom w:val="none" w:sz="0" w:space="0" w:color="auto"/>
                    <w:right w:val="none" w:sz="0" w:space="0" w:color="auto"/>
                  </w:divBdr>
                </w:div>
              </w:divsChild>
            </w:div>
            <w:div w:id="1773547033">
              <w:marLeft w:val="0"/>
              <w:marRight w:val="0"/>
              <w:marTop w:val="0"/>
              <w:marBottom w:val="0"/>
              <w:divBdr>
                <w:top w:val="none" w:sz="0" w:space="0" w:color="auto"/>
                <w:left w:val="none" w:sz="0" w:space="0" w:color="auto"/>
                <w:bottom w:val="none" w:sz="0" w:space="0" w:color="auto"/>
                <w:right w:val="none" w:sz="0" w:space="0" w:color="auto"/>
              </w:divBdr>
              <w:divsChild>
                <w:div w:id="632105469">
                  <w:marLeft w:val="0"/>
                  <w:marRight w:val="0"/>
                  <w:marTop w:val="0"/>
                  <w:marBottom w:val="0"/>
                  <w:divBdr>
                    <w:top w:val="none" w:sz="0" w:space="0" w:color="auto"/>
                    <w:left w:val="none" w:sz="0" w:space="0" w:color="auto"/>
                    <w:bottom w:val="none" w:sz="0" w:space="0" w:color="auto"/>
                    <w:right w:val="none" w:sz="0" w:space="0" w:color="auto"/>
                  </w:divBdr>
                  <w:divsChild>
                    <w:div w:id="1068528352">
                      <w:marLeft w:val="0"/>
                      <w:marRight w:val="0"/>
                      <w:marTop w:val="240"/>
                      <w:marBottom w:val="240"/>
                      <w:divBdr>
                        <w:top w:val="none" w:sz="0" w:space="0" w:color="auto"/>
                        <w:left w:val="none" w:sz="0" w:space="0" w:color="auto"/>
                        <w:bottom w:val="none" w:sz="0" w:space="0" w:color="auto"/>
                        <w:right w:val="none" w:sz="0" w:space="0" w:color="auto"/>
                      </w:divBdr>
                      <w:divsChild>
                        <w:div w:id="1569195041">
                          <w:marLeft w:val="0"/>
                          <w:marRight w:val="240"/>
                          <w:marTop w:val="0"/>
                          <w:marBottom w:val="0"/>
                          <w:divBdr>
                            <w:top w:val="none" w:sz="0" w:space="0" w:color="auto"/>
                            <w:left w:val="none" w:sz="0" w:space="0" w:color="auto"/>
                            <w:bottom w:val="none" w:sz="0" w:space="0" w:color="auto"/>
                            <w:right w:val="single" w:sz="18" w:space="6" w:color="6CE26C"/>
                          </w:divBdr>
                        </w:div>
                        <w:div w:id="1646162603">
                          <w:marLeft w:val="0"/>
                          <w:marRight w:val="240"/>
                          <w:marTop w:val="0"/>
                          <w:marBottom w:val="0"/>
                          <w:divBdr>
                            <w:top w:val="none" w:sz="0" w:space="0" w:color="auto"/>
                            <w:left w:val="none" w:sz="0" w:space="0" w:color="auto"/>
                            <w:bottom w:val="none" w:sz="0" w:space="0" w:color="auto"/>
                            <w:right w:val="single" w:sz="18" w:space="6" w:color="6CE26C"/>
                          </w:divBdr>
                        </w:div>
                        <w:div w:id="1199583448">
                          <w:marLeft w:val="0"/>
                          <w:marRight w:val="240"/>
                          <w:marTop w:val="0"/>
                          <w:marBottom w:val="0"/>
                          <w:divBdr>
                            <w:top w:val="none" w:sz="0" w:space="0" w:color="auto"/>
                            <w:left w:val="none" w:sz="0" w:space="0" w:color="auto"/>
                            <w:bottom w:val="none" w:sz="0" w:space="0" w:color="auto"/>
                            <w:right w:val="single" w:sz="18" w:space="6" w:color="6CE26C"/>
                          </w:divBdr>
                        </w:div>
                        <w:div w:id="1878463947">
                          <w:marLeft w:val="0"/>
                          <w:marRight w:val="240"/>
                          <w:marTop w:val="0"/>
                          <w:marBottom w:val="0"/>
                          <w:divBdr>
                            <w:top w:val="none" w:sz="0" w:space="0" w:color="auto"/>
                            <w:left w:val="none" w:sz="0" w:space="0" w:color="auto"/>
                            <w:bottom w:val="none" w:sz="0" w:space="0" w:color="auto"/>
                            <w:right w:val="single" w:sz="18" w:space="6" w:color="6CE26C"/>
                          </w:divBdr>
                        </w:div>
                        <w:div w:id="490950755">
                          <w:marLeft w:val="0"/>
                          <w:marRight w:val="240"/>
                          <w:marTop w:val="0"/>
                          <w:marBottom w:val="0"/>
                          <w:divBdr>
                            <w:top w:val="none" w:sz="0" w:space="0" w:color="auto"/>
                            <w:left w:val="none" w:sz="0" w:space="0" w:color="auto"/>
                            <w:bottom w:val="none" w:sz="0" w:space="0" w:color="auto"/>
                            <w:right w:val="single" w:sz="18" w:space="6" w:color="6CE26C"/>
                          </w:divBdr>
                        </w:div>
                        <w:div w:id="237595493">
                          <w:marLeft w:val="0"/>
                          <w:marRight w:val="240"/>
                          <w:marTop w:val="0"/>
                          <w:marBottom w:val="0"/>
                          <w:divBdr>
                            <w:top w:val="none" w:sz="0" w:space="0" w:color="auto"/>
                            <w:left w:val="none" w:sz="0" w:space="0" w:color="auto"/>
                            <w:bottom w:val="none" w:sz="0" w:space="0" w:color="auto"/>
                            <w:right w:val="single" w:sz="18" w:space="6" w:color="6CE26C"/>
                          </w:divBdr>
                        </w:div>
                        <w:div w:id="915701550">
                          <w:marLeft w:val="0"/>
                          <w:marRight w:val="240"/>
                          <w:marTop w:val="0"/>
                          <w:marBottom w:val="0"/>
                          <w:divBdr>
                            <w:top w:val="none" w:sz="0" w:space="0" w:color="auto"/>
                            <w:left w:val="none" w:sz="0" w:space="0" w:color="auto"/>
                            <w:bottom w:val="none" w:sz="0" w:space="0" w:color="auto"/>
                            <w:right w:val="single" w:sz="18" w:space="6" w:color="6CE26C"/>
                          </w:divBdr>
                        </w:div>
                        <w:div w:id="926810990">
                          <w:marLeft w:val="0"/>
                          <w:marRight w:val="240"/>
                          <w:marTop w:val="0"/>
                          <w:marBottom w:val="0"/>
                          <w:divBdr>
                            <w:top w:val="none" w:sz="0" w:space="0" w:color="auto"/>
                            <w:left w:val="none" w:sz="0" w:space="0" w:color="auto"/>
                            <w:bottom w:val="none" w:sz="0" w:space="0" w:color="auto"/>
                            <w:right w:val="single" w:sz="18" w:space="6" w:color="6CE26C"/>
                          </w:divBdr>
                        </w:div>
                        <w:div w:id="467087491">
                          <w:marLeft w:val="0"/>
                          <w:marRight w:val="240"/>
                          <w:marTop w:val="0"/>
                          <w:marBottom w:val="0"/>
                          <w:divBdr>
                            <w:top w:val="none" w:sz="0" w:space="0" w:color="auto"/>
                            <w:left w:val="none" w:sz="0" w:space="0" w:color="auto"/>
                            <w:bottom w:val="none" w:sz="0" w:space="0" w:color="auto"/>
                            <w:right w:val="single" w:sz="18" w:space="6" w:color="6CE26C"/>
                          </w:divBdr>
                        </w:div>
                        <w:div w:id="698892005">
                          <w:marLeft w:val="0"/>
                          <w:marRight w:val="240"/>
                          <w:marTop w:val="0"/>
                          <w:marBottom w:val="0"/>
                          <w:divBdr>
                            <w:top w:val="none" w:sz="0" w:space="0" w:color="auto"/>
                            <w:left w:val="none" w:sz="0" w:space="0" w:color="auto"/>
                            <w:bottom w:val="none" w:sz="0" w:space="0" w:color="auto"/>
                            <w:right w:val="single" w:sz="18" w:space="6" w:color="6CE26C"/>
                          </w:divBdr>
                        </w:div>
                        <w:div w:id="1818037598">
                          <w:marLeft w:val="0"/>
                          <w:marRight w:val="240"/>
                          <w:marTop w:val="0"/>
                          <w:marBottom w:val="0"/>
                          <w:divBdr>
                            <w:top w:val="none" w:sz="0" w:space="0" w:color="auto"/>
                            <w:left w:val="none" w:sz="0" w:space="0" w:color="auto"/>
                            <w:bottom w:val="none" w:sz="0" w:space="0" w:color="auto"/>
                            <w:right w:val="single" w:sz="18" w:space="6" w:color="6CE26C"/>
                          </w:divBdr>
                        </w:div>
                        <w:div w:id="1258900975">
                          <w:marLeft w:val="0"/>
                          <w:marRight w:val="240"/>
                          <w:marTop w:val="0"/>
                          <w:marBottom w:val="0"/>
                          <w:divBdr>
                            <w:top w:val="none" w:sz="0" w:space="0" w:color="auto"/>
                            <w:left w:val="none" w:sz="0" w:space="0" w:color="auto"/>
                            <w:bottom w:val="none" w:sz="0" w:space="0" w:color="auto"/>
                            <w:right w:val="single" w:sz="18" w:space="6" w:color="6CE26C"/>
                          </w:divBdr>
                        </w:div>
                        <w:div w:id="1792823037">
                          <w:marLeft w:val="0"/>
                          <w:marRight w:val="240"/>
                          <w:marTop w:val="0"/>
                          <w:marBottom w:val="0"/>
                          <w:divBdr>
                            <w:top w:val="none" w:sz="0" w:space="0" w:color="auto"/>
                            <w:left w:val="none" w:sz="0" w:space="0" w:color="auto"/>
                            <w:bottom w:val="none" w:sz="0" w:space="0" w:color="auto"/>
                            <w:right w:val="single" w:sz="18" w:space="6" w:color="6CE26C"/>
                          </w:divBdr>
                        </w:div>
                        <w:div w:id="1704793917">
                          <w:marLeft w:val="0"/>
                          <w:marRight w:val="240"/>
                          <w:marTop w:val="0"/>
                          <w:marBottom w:val="0"/>
                          <w:divBdr>
                            <w:top w:val="none" w:sz="0" w:space="0" w:color="auto"/>
                            <w:left w:val="none" w:sz="0" w:space="0" w:color="auto"/>
                            <w:bottom w:val="none" w:sz="0" w:space="0" w:color="auto"/>
                            <w:right w:val="single" w:sz="18" w:space="6" w:color="6CE26C"/>
                          </w:divBdr>
                        </w:div>
                        <w:div w:id="283654048">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753744013">
              <w:marLeft w:val="0"/>
              <w:marRight w:val="0"/>
              <w:marTop w:val="0"/>
              <w:marBottom w:val="0"/>
              <w:divBdr>
                <w:top w:val="none" w:sz="0" w:space="0" w:color="auto"/>
                <w:left w:val="none" w:sz="0" w:space="0" w:color="auto"/>
                <w:bottom w:val="none" w:sz="0" w:space="0" w:color="auto"/>
                <w:right w:val="none" w:sz="0" w:space="0" w:color="auto"/>
              </w:divBdr>
              <w:divsChild>
                <w:div w:id="280454783">
                  <w:marLeft w:val="0"/>
                  <w:marRight w:val="0"/>
                  <w:marTop w:val="0"/>
                  <w:marBottom w:val="0"/>
                  <w:divBdr>
                    <w:top w:val="none" w:sz="0" w:space="0" w:color="auto"/>
                    <w:left w:val="none" w:sz="0" w:space="0" w:color="auto"/>
                    <w:bottom w:val="none" w:sz="0" w:space="0" w:color="auto"/>
                    <w:right w:val="none" w:sz="0" w:space="0" w:color="auto"/>
                  </w:divBdr>
                </w:div>
              </w:divsChild>
            </w:div>
            <w:div w:id="485513066">
              <w:marLeft w:val="0"/>
              <w:marRight w:val="0"/>
              <w:marTop w:val="150"/>
              <w:marBottom w:val="150"/>
              <w:divBdr>
                <w:top w:val="none" w:sz="0" w:space="0" w:color="auto"/>
                <w:left w:val="none" w:sz="0" w:space="0" w:color="auto"/>
                <w:bottom w:val="none" w:sz="0" w:space="0" w:color="auto"/>
                <w:right w:val="none" w:sz="0" w:space="0" w:color="auto"/>
              </w:divBdr>
            </w:div>
            <w:div w:id="1144662921">
              <w:marLeft w:val="0"/>
              <w:marRight w:val="0"/>
              <w:marTop w:val="0"/>
              <w:marBottom w:val="0"/>
              <w:divBdr>
                <w:top w:val="none" w:sz="0" w:space="0" w:color="auto"/>
                <w:left w:val="none" w:sz="0" w:space="0" w:color="auto"/>
                <w:bottom w:val="none" w:sz="0" w:space="0" w:color="auto"/>
                <w:right w:val="none" w:sz="0" w:space="0" w:color="auto"/>
              </w:divBdr>
              <w:divsChild>
                <w:div w:id="1991596000">
                  <w:marLeft w:val="0"/>
                  <w:marRight w:val="0"/>
                  <w:marTop w:val="0"/>
                  <w:marBottom w:val="0"/>
                  <w:divBdr>
                    <w:top w:val="none" w:sz="0" w:space="0" w:color="auto"/>
                    <w:left w:val="none" w:sz="0" w:space="0" w:color="auto"/>
                    <w:bottom w:val="none" w:sz="0" w:space="0" w:color="auto"/>
                    <w:right w:val="none" w:sz="0" w:space="0" w:color="auto"/>
                  </w:divBdr>
                </w:div>
              </w:divsChild>
            </w:div>
            <w:div w:id="1213887343">
              <w:marLeft w:val="0"/>
              <w:marRight w:val="0"/>
              <w:marTop w:val="0"/>
              <w:marBottom w:val="0"/>
              <w:divBdr>
                <w:top w:val="none" w:sz="0" w:space="0" w:color="auto"/>
                <w:left w:val="none" w:sz="0" w:space="0" w:color="auto"/>
                <w:bottom w:val="none" w:sz="0" w:space="0" w:color="auto"/>
                <w:right w:val="none" w:sz="0" w:space="0" w:color="auto"/>
              </w:divBdr>
              <w:divsChild>
                <w:div w:id="729302359">
                  <w:marLeft w:val="0"/>
                  <w:marRight w:val="0"/>
                  <w:marTop w:val="0"/>
                  <w:marBottom w:val="0"/>
                  <w:divBdr>
                    <w:top w:val="none" w:sz="0" w:space="0" w:color="auto"/>
                    <w:left w:val="none" w:sz="0" w:space="0" w:color="auto"/>
                    <w:bottom w:val="none" w:sz="0" w:space="0" w:color="auto"/>
                    <w:right w:val="none" w:sz="0" w:space="0" w:color="auto"/>
                  </w:divBdr>
                </w:div>
              </w:divsChild>
            </w:div>
            <w:div w:id="1142651859">
              <w:marLeft w:val="0"/>
              <w:marRight w:val="0"/>
              <w:marTop w:val="0"/>
              <w:marBottom w:val="0"/>
              <w:divBdr>
                <w:top w:val="none" w:sz="0" w:space="0" w:color="auto"/>
                <w:left w:val="none" w:sz="0" w:space="0" w:color="auto"/>
                <w:bottom w:val="none" w:sz="0" w:space="0" w:color="auto"/>
                <w:right w:val="none" w:sz="0" w:space="0" w:color="auto"/>
              </w:divBdr>
              <w:divsChild>
                <w:div w:id="2032949930">
                  <w:marLeft w:val="0"/>
                  <w:marRight w:val="0"/>
                  <w:marTop w:val="0"/>
                  <w:marBottom w:val="0"/>
                  <w:divBdr>
                    <w:top w:val="none" w:sz="0" w:space="0" w:color="auto"/>
                    <w:left w:val="none" w:sz="0" w:space="0" w:color="auto"/>
                    <w:bottom w:val="none" w:sz="0" w:space="0" w:color="auto"/>
                    <w:right w:val="none" w:sz="0" w:space="0" w:color="auto"/>
                  </w:divBdr>
                  <w:divsChild>
                    <w:div w:id="1758624553">
                      <w:marLeft w:val="0"/>
                      <w:marRight w:val="0"/>
                      <w:marTop w:val="240"/>
                      <w:marBottom w:val="240"/>
                      <w:divBdr>
                        <w:top w:val="none" w:sz="0" w:space="0" w:color="auto"/>
                        <w:left w:val="none" w:sz="0" w:space="0" w:color="auto"/>
                        <w:bottom w:val="none" w:sz="0" w:space="0" w:color="auto"/>
                        <w:right w:val="none" w:sz="0" w:space="0" w:color="auto"/>
                      </w:divBdr>
                      <w:divsChild>
                        <w:div w:id="346104204">
                          <w:marLeft w:val="0"/>
                          <w:marRight w:val="240"/>
                          <w:marTop w:val="0"/>
                          <w:marBottom w:val="0"/>
                          <w:divBdr>
                            <w:top w:val="none" w:sz="0" w:space="0" w:color="auto"/>
                            <w:left w:val="none" w:sz="0" w:space="0" w:color="auto"/>
                            <w:bottom w:val="none" w:sz="0" w:space="0" w:color="auto"/>
                            <w:right w:val="single" w:sz="18" w:space="6" w:color="6CE26C"/>
                          </w:divBdr>
                        </w:div>
                        <w:div w:id="134879537">
                          <w:marLeft w:val="0"/>
                          <w:marRight w:val="240"/>
                          <w:marTop w:val="0"/>
                          <w:marBottom w:val="0"/>
                          <w:divBdr>
                            <w:top w:val="none" w:sz="0" w:space="0" w:color="auto"/>
                            <w:left w:val="none" w:sz="0" w:space="0" w:color="auto"/>
                            <w:bottom w:val="none" w:sz="0" w:space="0" w:color="auto"/>
                            <w:right w:val="single" w:sz="18" w:space="6" w:color="6CE26C"/>
                          </w:divBdr>
                        </w:div>
                        <w:div w:id="2066877245">
                          <w:marLeft w:val="0"/>
                          <w:marRight w:val="240"/>
                          <w:marTop w:val="0"/>
                          <w:marBottom w:val="0"/>
                          <w:divBdr>
                            <w:top w:val="none" w:sz="0" w:space="0" w:color="auto"/>
                            <w:left w:val="none" w:sz="0" w:space="0" w:color="auto"/>
                            <w:bottom w:val="none" w:sz="0" w:space="0" w:color="auto"/>
                            <w:right w:val="single" w:sz="18" w:space="6" w:color="6CE26C"/>
                          </w:divBdr>
                        </w:div>
                        <w:div w:id="527108181">
                          <w:marLeft w:val="0"/>
                          <w:marRight w:val="240"/>
                          <w:marTop w:val="0"/>
                          <w:marBottom w:val="0"/>
                          <w:divBdr>
                            <w:top w:val="none" w:sz="0" w:space="0" w:color="auto"/>
                            <w:left w:val="none" w:sz="0" w:space="0" w:color="auto"/>
                            <w:bottom w:val="none" w:sz="0" w:space="0" w:color="auto"/>
                            <w:right w:val="single" w:sz="18" w:space="6" w:color="6CE26C"/>
                          </w:divBdr>
                        </w:div>
                        <w:div w:id="513224041">
                          <w:marLeft w:val="0"/>
                          <w:marRight w:val="240"/>
                          <w:marTop w:val="0"/>
                          <w:marBottom w:val="0"/>
                          <w:divBdr>
                            <w:top w:val="none" w:sz="0" w:space="0" w:color="auto"/>
                            <w:left w:val="none" w:sz="0" w:space="0" w:color="auto"/>
                            <w:bottom w:val="none" w:sz="0" w:space="0" w:color="auto"/>
                            <w:right w:val="single" w:sz="18" w:space="6" w:color="6CE26C"/>
                          </w:divBdr>
                        </w:div>
                        <w:div w:id="947153581">
                          <w:marLeft w:val="0"/>
                          <w:marRight w:val="240"/>
                          <w:marTop w:val="0"/>
                          <w:marBottom w:val="0"/>
                          <w:divBdr>
                            <w:top w:val="none" w:sz="0" w:space="0" w:color="auto"/>
                            <w:left w:val="none" w:sz="0" w:space="0" w:color="auto"/>
                            <w:bottom w:val="none" w:sz="0" w:space="0" w:color="auto"/>
                            <w:right w:val="single" w:sz="18" w:space="6" w:color="6CE26C"/>
                          </w:divBdr>
                        </w:div>
                        <w:div w:id="418411502">
                          <w:marLeft w:val="0"/>
                          <w:marRight w:val="240"/>
                          <w:marTop w:val="0"/>
                          <w:marBottom w:val="0"/>
                          <w:divBdr>
                            <w:top w:val="none" w:sz="0" w:space="0" w:color="auto"/>
                            <w:left w:val="none" w:sz="0" w:space="0" w:color="auto"/>
                            <w:bottom w:val="none" w:sz="0" w:space="0" w:color="auto"/>
                            <w:right w:val="single" w:sz="18" w:space="6" w:color="6CE26C"/>
                          </w:divBdr>
                        </w:div>
                        <w:div w:id="792400891">
                          <w:marLeft w:val="0"/>
                          <w:marRight w:val="240"/>
                          <w:marTop w:val="0"/>
                          <w:marBottom w:val="0"/>
                          <w:divBdr>
                            <w:top w:val="none" w:sz="0" w:space="0" w:color="auto"/>
                            <w:left w:val="none" w:sz="0" w:space="0" w:color="auto"/>
                            <w:bottom w:val="none" w:sz="0" w:space="0" w:color="auto"/>
                            <w:right w:val="single" w:sz="18" w:space="6" w:color="6CE26C"/>
                          </w:divBdr>
                        </w:div>
                        <w:div w:id="82991062">
                          <w:marLeft w:val="0"/>
                          <w:marRight w:val="240"/>
                          <w:marTop w:val="0"/>
                          <w:marBottom w:val="0"/>
                          <w:divBdr>
                            <w:top w:val="none" w:sz="0" w:space="0" w:color="auto"/>
                            <w:left w:val="none" w:sz="0" w:space="0" w:color="auto"/>
                            <w:bottom w:val="none" w:sz="0" w:space="0" w:color="auto"/>
                            <w:right w:val="single" w:sz="18" w:space="6" w:color="6CE26C"/>
                          </w:divBdr>
                        </w:div>
                        <w:div w:id="1505120915">
                          <w:marLeft w:val="0"/>
                          <w:marRight w:val="240"/>
                          <w:marTop w:val="0"/>
                          <w:marBottom w:val="0"/>
                          <w:divBdr>
                            <w:top w:val="none" w:sz="0" w:space="0" w:color="auto"/>
                            <w:left w:val="none" w:sz="0" w:space="0" w:color="auto"/>
                            <w:bottom w:val="none" w:sz="0" w:space="0" w:color="auto"/>
                            <w:right w:val="single" w:sz="18" w:space="6" w:color="6CE26C"/>
                          </w:divBdr>
                        </w:div>
                        <w:div w:id="1864124597">
                          <w:marLeft w:val="0"/>
                          <w:marRight w:val="240"/>
                          <w:marTop w:val="0"/>
                          <w:marBottom w:val="0"/>
                          <w:divBdr>
                            <w:top w:val="none" w:sz="0" w:space="0" w:color="auto"/>
                            <w:left w:val="none" w:sz="0" w:space="0" w:color="auto"/>
                            <w:bottom w:val="none" w:sz="0" w:space="0" w:color="auto"/>
                            <w:right w:val="single" w:sz="18" w:space="6" w:color="6CE26C"/>
                          </w:divBdr>
                        </w:div>
                        <w:div w:id="1490058209">
                          <w:marLeft w:val="0"/>
                          <w:marRight w:val="240"/>
                          <w:marTop w:val="0"/>
                          <w:marBottom w:val="0"/>
                          <w:divBdr>
                            <w:top w:val="none" w:sz="0" w:space="0" w:color="auto"/>
                            <w:left w:val="none" w:sz="0" w:space="0" w:color="auto"/>
                            <w:bottom w:val="none" w:sz="0" w:space="0" w:color="auto"/>
                            <w:right w:val="single" w:sz="18" w:space="6" w:color="6CE26C"/>
                          </w:divBdr>
                        </w:div>
                        <w:div w:id="160317369">
                          <w:marLeft w:val="0"/>
                          <w:marRight w:val="240"/>
                          <w:marTop w:val="0"/>
                          <w:marBottom w:val="0"/>
                          <w:divBdr>
                            <w:top w:val="none" w:sz="0" w:space="0" w:color="auto"/>
                            <w:left w:val="none" w:sz="0" w:space="0" w:color="auto"/>
                            <w:bottom w:val="none" w:sz="0" w:space="0" w:color="auto"/>
                            <w:right w:val="single" w:sz="18" w:space="6" w:color="6CE26C"/>
                          </w:divBdr>
                        </w:div>
                        <w:div w:id="1088428593">
                          <w:marLeft w:val="0"/>
                          <w:marRight w:val="240"/>
                          <w:marTop w:val="0"/>
                          <w:marBottom w:val="0"/>
                          <w:divBdr>
                            <w:top w:val="none" w:sz="0" w:space="0" w:color="auto"/>
                            <w:left w:val="none" w:sz="0" w:space="0" w:color="auto"/>
                            <w:bottom w:val="none" w:sz="0" w:space="0" w:color="auto"/>
                            <w:right w:val="single" w:sz="18" w:space="6" w:color="6CE26C"/>
                          </w:divBdr>
                        </w:div>
                        <w:div w:id="1227572569">
                          <w:marLeft w:val="0"/>
                          <w:marRight w:val="240"/>
                          <w:marTop w:val="0"/>
                          <w:marBottom w:val="0"/>
                          <w:divBdr>
                            <w:top w:val="none" w:sz="0" w:space="0" w:color="auto"/>
                            <w:left w:val="none" w:sz="0" w:space="0" w:color="auto"/>
                            <w:bottom w:val="none" w:sz="0" w:space="0" w:color="auto"/>
                            <w:right w:val="single" w:sz="18" w:space="6" w:color="6CE26C"/>
                          </w:divBdr>
                        </w:div>
                        <w:div w:id="227694664">
                          <w:marLeft w:val="0"/>
                          <w:marRight w:val="240"/>
                          <w:marTop w:val="0"/>
                          <w:marBottom w:val="0"/>
                          <w:divBdr>
                            <w:top w:val="none" w:sz="0" w:space="0" w:color="auto"/>
                            <w:left w:val="none" w:sz="0" w:space="0" w:color="auto"/>
                            <w:bottom w:val="none" w:sz="0" w:space="0" w:color="auto"/>
                            <w:right w:val="single" w:sz="18" w:space="6" w:color="6CE26C"/>
                          </w:divBdr>
                        </w:div>
                        <w:div w:id="1823692572">
                          <w:marLeft w:val="0"/>
                          <w:marRight w:val="240"/>
                          <w:marTop w:val="0"/>
                          <w:marBottom w:val="0"/>
                          <w:divBdr>
                            <w:top w:val="none" w:sz="0" w:space="0" w:color="auto"/>
                            <w:left w:val="none" w:sz="0" w:space="0" w:color="auto"/>
                            <w:bottom w:val="none" w:sz="0" w:space="0" w:color="auto"/>
                            <w:right w:val="single" w:sz="18" w:space="6" w:color="6CE26C"/>
                          </w:divBdr>
                        </w:div>
                        <w:div w:id="28652127">
                          <w:marLeft w:val="0"/>
                          <w:marRight w:val="240"/>
                          <w:marTop w:val="0"/>
                          <w:marBottom w:val="0"/>
                          <w:divBdr>
                            <w:top w:val="none" w:sz="0" w:space="0" w:color="auto"/>
                            <w:left w:val="none" w:sz="0" w:space="0" w:color="auto"/>
                            <w:bottom w:val="none" w:sz="0" w:space="0" w:color="auto"/>
                            <w:right w:val="single" w:sz="18" w:space="6" w:color="6CE26C"/>
                          </w:divBdr>
                        </w:div>
                        <w:div w:id="41757540">
                          <w:marLeft w:val="0"/>
                          <w:marRight w:val="240"/>
                          <w:marTop w:val="0"/>
                          <w:marBottom w:val="0"/>
                          <w:divBdr>
                            <w:top w:val="none" w:sz="0" w:space="0" w:color="auto"/>
                            <w:left w:val="none" w:sz="0" w:space="0" w:color="auto"/>
                            <w:bottom w:val="none" w:sz="0" w:space="0" w:color="auto"/>
                            <w:right w:val="single" w:sz="18" w:space="6" w:color="6CE26C"/>
                          </w:divBdr>
                        </w:div>
                        <w:div w:id="1028263021">
                          <w:marLeft w:val="0"/>
                          <w:marRight w:val="240"/>
                          <w:marTop w:val="0"/>
                          <w:marBottom w:val="0"/>
                          <w:divBdr>
                            <w:top w:val="none" w:sz="0" w:space="0" w:color="auto"/>
                            <w:left w:val="none" w:sz="0" w:space="0" w:color="auto"/>
                            <w:bottom w:val="none" w:sz="0" w:space="0" w:color="auto"/>
                            <w:right w:val="single" w:sz="18" w:space="6" w:color="6CE26C"/>
                          </w:divBdr>
                        </w:div>
                        <w:div w:id="1167090854">
                          <w:marLeft w:val="0"/>
                          <w:marRight w:val="240"/>
                          <w:marTop w:val="0"/>
                          <w:marBottom w:val="0"/>
                          <w:divBdr>
                            <w:top w:val="none" w:sz="0" w:space="0" w:color="auto"/>
                            <w:left w:val="none" w:sz="0" w:space="0" w:color="auto"/>
                            <w:bottom w:val="none" w:sz="0" w:space="0" w:color="auto"/>
                            <w:right w:val="single" w:sz="18" w:space="6" w:color="6CE26C"/>
                          </w:divBdr>
                        </w:div>
                        <w:div w:id="1611815989">
                          <w:marLeft w:val="0"/>
                          <w:marRight w:val="240"/>
                          <w:marTop w:val="0"/>
                          <w:marBottom w:val="0"/>
                          <w:divBdr>
                            <w:top w:val="none" w:sz="0" w:space="0" w:color="auto"/>
                            <w:left w:val="none" w:sz="0" w:space="0" w:color="auto"/>
                            <w:bottom w:val="none" w:sz="0" w:space="0" w:color="auto"/>
                            <w:right w:val="single" w:sz="18" w:space="6" w:color="6CE26C"/>
                          </w:divBdr>
                        </w:div>
                        <w:div w:id="1993415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512259933">
              <w:marLeft w:val="0"/>
              <w:marRight w:val="0"/>
              <w:marTop w:val="0"/>
              <w:marBottom w:val="0"/>
              <w:divBdr>
                <w:top w:val="none" w:sz="0" w:space="0" w:color="auto"/>
                <w:left w:val="none" w:sz="0" w:space="0" w:color="auto"/>
                <w:bottom w:val="none" w:sz="0" w:space="0" w:color="auto"/>
                <w:right w:val="none" w:sz="0" w:space="0" w:color="auto"/>
              </w:divBdr>
              <w:divsChild>
                <w:div w:id="647906828">
                  <w:marLeft w:val="0"/>
                  <w:marRight w:val="0"/>
                  <w:marTop w:val="0"/>
                  <w:marBottom w:val="0"/>
                  <w:divBdr>
                    <w:top w:val="none" w:sz="0" w:space="0" w:color="auto"/>
                    <w:left w:val="none" w:sz="0" w:space="0" w:color="auto"/>
                    <w:bottom w:val="none" w:sz="0" w:space="0" w:color="auto"/>
                    <w:right w:val="none" w:sz="0" w:space="0" w:color="auto"/>
                  </w:divBdr>
                </w:div>
              </w:divsChild>
            </w:div>
            <w:div w:id="4251554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58847190">
      <w:bodyDiv w:val="1"/>
      <w:marLeft w:val="0"/>
      <w:marRight w:val="0"/>
      <w:marTop w:val="0"/>
      <w:marBottom w:val="0"/>
      <w:divBdr>
        <w:top w:val="none" w:sz="0" w:space="0" w:color="auto"/>
        <w:left w:val="none" w:sz="0" w:space="0" w:color="auto"/>
        <w:bottom w:val="none" w:sz="0" w:space="0" w:color="auto"/>
        <w:right w:val="none" w:sz="0" w:space="0" w:color="auto"/>
      </w:divBdr>
      <w:divsChild>
        <w:div w:id="543753492">
          <w:marLeft w:val="0"/>
          <w:marRight w:val="0"/>
          <w:marTop w:val="0"/>
          <w:marBottom w:val="0"/>
          <w:divBdr>
            <w:top w:val="none" w:sz="0" w:space="0" w:color="auto"/>
            <w:left w:val="none" w:sz="0" w:space="0" w:color="auto"/>
            <w:bottom w:val="none" w:sz="0" w:space="0" w:color="auto"/>
            <w:right w:val="none" w:sz="0" w:space="0" w:color="auto"/>
          </w:divBdr>
        </w:div>
        <w:div w:id="623120240">
          <w:marLeft w:val="0"/>
          <w:marRight w:val="0"/>
          <w:marTop w:val="0"/>
          <w:marBottom w:val="0"/>
          <w:divBdr>
            <w:top w:val="none" w:sz="0" w:space="0" w:color="auto"/>
            <w:left w:val="none" w:sz="0" w:space="0" w:color="auto"/>
            <w:bottom w:val="none" w:sz="0" w:space="0" w:color="auto"/>
            <w:right w:val="none" w:sz="0" w:space="0" w:color="auto"/>
          </w:divBdr>
          <w:divsChild>
            <w:div w:id="1197087631">
              <w:marLeft w:val="0"/>
              <w:marRight w:val="0"/>
              <w:marTop w:val="0"/>
              <w:marBottom w:val="0"/>
              <w:divBdr>
                <w:top w:val="dashed" w:sz="6" w:space="5" w:color="CCCCCC"/>
                <w:left w:val="dashed" w:sz="6" w:space="0" w:color="CCCCCC"/>
                <w:bottom w:val="dashed" w:sz="6" w:space="0" w:color="CCCCCC"/>
                <w:right w:val="dashed" w:sz="6" w:space="0" w:color="CCCCCC"/>
              </w:divBdr>
            </w:div>
            <w:div w:id="1224218461">
              <w:marLeft w:val="0"/>
              <w:marRight w:val="0"/>
              <w:marTop w:val="150"/>
              <w:marBottom w:val="150"/>
              <w:divBdr>
                <w:top w:val="none" w:sz="0" w:space="0" w:color="auto"/>
                <w:left w:val="none" w:sz="0" w:space="0" w:color="auto"/>
                <w:bottom w:val="none" w:sz="0" w:space="0" w:color="auto"/>
                <w:right w:val="none" w:sz="0" w:space="0" w:color="auto"/>
              </w:divBdr>
            </w:div>
            <w:div w:id="1727798599">
              <w:marLeft w:val="0"/>
              <w:marRight w:val="0"/>
              <w:marTop w:val="0"/>
              <w:marBottom w:val="0"/>
              <w:divBdr>
                <w:top w:val="none" w:sz="0" w:space="0" w:color="auto"/>
                <w:left w:val="none" w:sz="0" w:space="0" w:color="auto"/>
                <w:bottom w:val="none" w:sz="0" w:space="0" w:color="auto"/>
                <w:right w:val="none" w:sz="0" w:space="0" w:color="auto"/>
              </w:divBdr>
            </w:div>
            <w:div w:id="825167340">
              <w:marLeft w:val="0"/>
              <w:marRight w:val="0"/>
              <w:marTop w:val="150"/>
              <w:marBottom w:val="150"/>
              <w:divBdr>
                <w:top w:val="none" w:sz="0" w:space="0" w:color="auto"/>
                <w:left w:val="none" w:sz="0" w:space="0" w:color="auto"/>
                <w:bottom w:val="none" w:sz="0" w:space="0" w:color="auto"/>
                <w:right w:val="none" w:sz="0" w:space="0" w:color="auto"/>
              </w:divBdr>
            </w:div>
            <w:div w:id="1830633218">
              <w:marLeft w:val="0"/>
              <w:marRight w:val="0"/>
              <w:marTop w:val="0"/>
              <w:marBottom w:val="0"/>
              <w:divBdr>
                <w:top w:val="none" w:sz="0" w:space="0" w:color="auto"/>
                <w:left w:val="none" w:sz="0" w:space="0" w:color="auto"/>
                <w:bottom w:val="none" w:sz="0" w:space="0" w:color="auto"/>
                <w:right w:val="none" w:sz="0" w:space="0" w:color="auto"/>
              </w:divBdr>
              <w:divsChild>
                <w:div w:id="15322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879748">
      <w:bodyDiv w:val="1"/>
      <w:marLeft w:val="0"/>
      <w:marRight w:val="0"/>
      <w:marTop w:val="0"/>
      <w:marBottom w:val="0"/>
      <w:divBdr>
        <w:top w:val="none" w:sz="0" w:space="0" w:color="auto"/>
        <w:left w:val="none" w:sz="0" w:space="0" w:color="auto"/>
        <w:bottom w:val="none" w:sz="0" w:space="0" w:color="auto"/>
        <w:right w:val="none" w:sz="0" w:space="0" w:color="auto"/>
      </w:divBdr>
      <w:divsChild>
        <w:div w:id="432870371">
          <w:marLeft w:val="0"/>
          <w:marRight w:val="0"/>
          <w:marTop w:val="0"/>
          <w:marBottom w:val="0"/>
          <w:divBdr>
            <w:top w:val="dashed" w:sz="6" w:space="5" w:color="CCCCCC"/>
            <w:left w:val="dashed" w:sz="6" w:space="0" w:color="CCCCCC"/>
            <w:bottom w:val="dashed" w:sz="6" w:space="0" w:color="CCCCCC"/>
            <w:right w:val="dashed" w:sz="6" w:space="0" w:color="CCCCCC"/>
          </w:divBdr>
        </w:div>
        <w:div w:id="924656496">
          <w:marLeft w:val="0"/>
          <w:marRight w:val="0"/>
          <w:marTop w:val="150"/>
          <w:marBottom w:val="150"/>
          <w:divBdr>
            <w:top w:val="none" w:sz="0" w:space="0" w:color="auto"/>
            <w:left w:val="none" w:sz="0" w:space="0" w:color="auto"/>
            <w:bottom w:val="none" w:sz="0" w:space="0" w:color="auto"/>
            <w:right w:val="none" w:sz="0" w:space="0" w:color="auto"/>
          </w:divBdr>
        </w:div>
        <w:div w:id="188222364">
          <w:marLeft w:val="0"/>
          <w:marRight w:val="0"/>
          <w:marTop w:val="150"/>
          <w:marBottom w:val="150"/>
          <w:divBdr>
            <w:top w:val="none" w:sz="0" w:space="0" w:color="auto"/>
            <w:left w:val="none" w:sz="0" w:space="0" w:color="auto"/>
            <w:bottom w:val="none" w:sz="0" w:space="0" w:color="auto"/>
            <w:right w:val="none" w:sz="0" w:space="0" w:color="auto"/>
          </w:divBdr>
        </w:div>
        <w:div w:id="1912618284">
          <w:marLeft w:val="0"/>
          <w:marRight w:val="0"/>
          <w:marTop w:val="150"/>
          <w:marBottom w:val="150"/>
          <w:divBdr>
            <w:top w:val="none" w:sz="0" w:space="0" w:color="auto"/>
            <w:left w:val="none" w:sz="0" w:space="0" w:color="auto"/>
            <w:bottom w:val="none" w:sz="0" w:space="0" w:color="auto"/>
            <w:right w:val="none" w:sz="0" w:space="0" w:color="auto"/>
          </w:divBdr>
        </w:div>
        <w:div w:id="229267831">
          <w:marLeft w:val="0"/>
          <w:marRight w:val="0"/>
          <w:marTop w:val="0"/>
          <w:marBottom w:val="0"/>
          <w:divBdr>
            <w:top w:val="none" w:sz="0" w:space="0" w:color="auto"/>
            <w:left w:val="none" w:sz="0" w:space="0" w:color="auto"/>
            <w:bottom w:val="none" w:sz="0" w:space="0" w:color="auto"/>
            <w:right w:val="none" w:sz="0" w:space="0" w:color="auto"/>
          </w:divBdr>
          <w:divsChild>
            <w:div w:id="1999379825">
              <w:marLeft w:val="0"/>
              <w:marRight w:val="0"/>
              <w:marTop w:val="0"/>
              <w:marBottom w:val="0"/>
              <w:divBdr>
                <w:top w:val="none" w:sz="0" w:space="0" w:color="auto"/>
                <w:left w:val="none" w:sz="0" w:space="0" w:color="auto"/>
                <w:bottom w:val="none" w:sz="0" w:space="0" w:color="auto"/>
                <w:right w:val="none" w:sz="0" w:space="0" w:color="auto"/>
              </w:divBdr>
            </w:div>
          </w:divsChild>
        </w:div>
        <w:div w:id="1595943700">
          <w:marLeft w:val="0"/>
          <w:marRight w:val="0"/>
          <w:marTop w:val="150"/>
          <w:marBottom w:val="150"/>
          <w:divBdr>
            <w:top w:val="none" w:sz="0" w:space="0" w:color="auto"/>
            <w:left w:val="none" w:sz="0" w:space="0" w:color="auto"/>
            <w:bottom w:val="none" w:sz="0" w:space="0" w:color="auto"/>
            <w:right w:val="none" w:sz="0" w:space="0" w:color="auto"/>
          </w:divBdr>
        </w:div>
        <w:div w:id="1113017935">
          <w:marLeft w:val="0"/>
          <w:marRight w:val="0"/>
          <w:marTop w:val="150"/>
          <w:marBottom w:val="150"/>
          <w:divBdr>
            <w:top w:val="none" w:sz="0" w:space="0" w:color="auto"/>
            <w:left w:val="none" w:sz="0" w:space="0" w:color="auto"/>
            <w:bottom w:val="none" w:sz="0" w:space="0" w:color="auto"/>
            <w:right w:val="none" w:sz="0" w:space="0" w:color="auto"/>
          </w:divBdr>
        </w:div>
        <w:div w:id="771704137">
          <w:marLeft w:val="0"/>
          <w:marRight w:val="0"/>
          <w:marTop w:val="0"/>
          <w:marBottom w:val="0"/>
          <w:divBdr>
            <w:top w:val="none" w:sz="0" w:space="0" w:color="auto"/>
            <w:left w:val="none" w:sz="0" w:space="0" w:color="auto"/>
            <w:bottom w:val="none" w:sz="0" w:space="0" w:color="auto"/>
            <w:right w:val="none" w:sz="0" w:space="0" w:color="auto"/>
          </w:divBdr>
          <w:divsChild>
            <w:div w:id="1893422934">
              <w:marLeft w:val="0"/>
              <w:marRight w:val="0"/>
              <w:marTop w:val="0"/>
              <w:marBottom w:val="0"/>
              <w:divBdr>
                <w:top w:val="none" w:sz="0" w:space="0" w:color="auto"/>
                <w:left w:val="none" w:sz="0" w:space="0" w:color="auto"/>
                <w:bottom w:val="none" w:sz="0" w:space="0" w:color="auto"/>
                <w:right w:val="none" w:sz="0" w:space="0" w:color="auto"/>
              </w:divBdr>
            </w:div>
          </w:divsChild>
        </w:div>
        <w:div w:id="2115704217">
          <w:marLeft w:val="0"/>
          <w:marRight w:val="0"/>
          <w:marTop w:val="150"/>
          <w:marBottom w:val="150"/>
          <w:divBdr>
            <w:top w:val="none" w:sz="0" w:space="0" w:color="auto"/>
            <w:left w:val="none" w:sz="0" w:space="0" w:color="auto"/>
            <w:bottom w:val="none" w:sz="0" w:space="0" w:color="auto"/>
            <w:right w:val="none" w:sz="0" w:space="0" w:color="auto"/>
          </w:divBdr>
        </w:div>
        <w:div w:id="1097215378">
          <w:marLeft w:val="0"/>
          <w:marRight w:val="0"/>
          <w:marTop w:val="150"/>
          <w:marBottom w:val="150"/>
          <w:divBdr>
            <w:top w:val="none" w:sz="0" w:space="0" w:color="auto"/>
            <w:left w:val="none" w:sz="0" w:space="0" w:color="auto"/>
            <w:bottom w:val="none" w:sz="0" w:space="0" w:color="auto"/>
            <w:right w:val="none" w:sz="0" w:space="0" w:color="auto"/>
          </w:divBdr>
        </w:div>
        <w:div w:id="758990972">
          <w:marLeft w:val="0"/>
          <w:marRight w:val="0"/>
          <w:marTop w:val="0"/>
          <w:marBottom w:val="0"/>
          <w:divBdr>
            <w:top w:val="none" w:sz="0" w:space="0" w:color="auto"/>
            <w:left w:val="none" w:sz="0" w:space="0" w:color="auto"/>
            <w:bottom w:val="none" w:sz="0" w:space="0" w:color="auto"/>
            <w:right w:val="none" w:sz="0" w:space="0" w:color="auto"/>
          </w:divBdr>
          <w:divsChild>
            <w:div w:id="186868017">
              <w:marLeft w:val="0"/>
              <w:marRight w:val="0"/>
              <w:marTop w:val="0"/>
              <w:marBottom w:val="0"/>
              <w:divBdr>
                <w:top w:val="none" w:sz="0" w:space="0" w:color="auto"/>
                <w:left w:val="none" w:sz="0" w:space="0" w:color="auto"/>
                <w:bottom w:val="none" w:sz="0" w:space="0" w:color="auto"/>
                <w:right w:val="none" w:sz="0" w:space="0" w:color="auto"/>
              </w:divBdr>
              <w:divsChild>
                <w:div w:id="909773138">
                  <w:marLeft w:val="0"/>
                  <w:marRight w:val="0"/>
                  <w:marTop w:val="240"/>
                  <w:marBottom w:val="240"/>
                  <w:divBdr>
                    <w:top w:val="none" w:sz="0" w:space="0" w:color="auto"/>
                    <w:left w:val="none" w:sz="0" w:space="0" w:color="auto"/>
                    <w:bottom w:val="none" w:sz="0" w:space="0" w:color="auto"/>
                    <w:right w:val="none" w:sz="0" w:space="0" w:color="auto"/>
                  </w:divBdr>
                  <w:divsChild>
                    <w:div w:id="1435832172">
                      <w:marLeft w:val="0"/>
                      <w:marRight w:val="240"/>
                      <w:marTop w:val="0"/>
                      <w:marBottom w:val="0"/>
                      <w:divBdr>
                        <w:top w:val="none" w:sz="0" w:space="0" w:color="auto"/>
                        <w:left w:val="none" w:sz="0" w:space="0" w:color="auto"/>
                        <w:bottom w:val="none" w:sz="0" w:space="0" w:color="auto"/>
                        <w:right w:val="single" w:sz="18" w:space="6" w:color="6CE26C"/>
                      </w:divBdr>
                    </w:div>
                    <w:div w:id="492188874">
                      <w:marLeft w:val="0"/>
                      <w:marRight w:val="240"/>
                      <w:marTop w:val="0"/>
                      <w:marBottom w:val="0"/>
                      <w:divBdr>
                        <w:top w:val="none" w:sz="0" w:space="0" w:color="auto"/>
                        <w:left w:val="none" w:sz="0" w:space="0" w:color="auto"/>
                        <w:bottom w:val="none" w:sz="0" w:space="0" w:color="auto"/>
                        <w:right w:val="single" w:sz="18" w:space="6" w:color="6CE26C"/>
                      </w:divBdr>
                    </w:div>
                    <w:div w:id="1216703321">
                      <w:marLeft w:val="0"/>
                      <w:marRight w:val="240"/>
                      <w:marTop w:val="0"/>
                      <w:marBottom w:val="0"/>
                      <w:divBdr>
                        <w:top w:val="none" w:sz="0" w:space="0" w:color="auto"/>
                        <w:left w:val="none" w:sz="0" w:space="0" w:color="auto"/>
                        <w:bottom w:val="none" w:sz="0" w:space="0" w:color="auto"/>
                        <w:right w:val="single" w:sz="18" w:space="6" w:color="6CE26C"/>
                      </w:divBdr>
                    </w:div>
                    <w:div w:id="1340964761">
                      <w:marLeft w:val="0"/>
                      <w:marRight w:val="240"/>
                      <w:marTop w:val="0"/>
                      <w:marBottom w:val="0"/>
                      <w:divBdr>
                        <w:top w:val="none" w:sz="0" w:space="0" w:color="auto"/>
                        <w:left w:val="none" w:sz="0" w:space="0" w:color="auto"/>
                        <w:bottom w:val="none" w:sz="0" w:space="0" w:color="auto"/>
                        <w:right w:val="single" w:sz="18" w:space="6" w:color="6CE26C"/>
                      </w:divBdr>
                    </w:div>
                    <w:div w:id="1140725724">
                      <w:marLeft w:val="0"/>
                      <w:marRight w:val="240"/>
                      <w:marTop w:val="0"/>
                      <w:marBottom w:val="0"/>
                      <w:divBdr>
                        <w:top w:val="none" w:sz="0" w:space="0" w:color="auto"/>
                        <w:left w:val="none" w:sz="0" w:space="0" w:color="auto"/>
                        <w:bottom w:val="none" w:sz="0" w:space="0" w:color="auto"/>
                        <w:right w:val="single" w:sz="18" w:space="6" w:color="6CE26C"/>
                      </w:divBdr>
                    </w:div>
                    <w:div w:id="1821001956">
                      <w:marLeft w:val="0"/>
                      <w:marRight w:val="240"/>
                      <w:marTop w:val="0"/>
                      <w:marBottom w:val="0"/>
                      <w:divBdr>
                        <w:top w:val="none" w:sz="0" w:space="0" w:color="auto"/>
                        <w:left w:val="none" w:sz="0" w:space="0" w:color="auto"/>
                        <w:bottom w:val="none" w:sz="0" w:space="0" w:color="auto"/>
                        <w:right w:val="single" w:sz="18" w:space="6" w:color="6CE26C"/>
                      </w:divBdr>
                    </w:div>
                    <w:div w:id="1928339716">
                      <w:marLeft w:val="0"/>
                      <w:marRight w:val="240"/>
                      <w:marTop w:val="0"/>
                      <w:marBottom w:val="0"/>
                      <w:divBdr>
                        <w:top w:val="none" w:sz="0" w:space="0" w:color="auto"/>
                        <w:left w:val="none" w:sz="0" w:space="0" w:color="auto"/>
                        <w:bottom w:val="none" w:sz="0" w:space="0" w:color="auto"/>
                        <w:right w:val="single" w:sz="18" w:space="6" w:color="6CE26C"/>
                      </w:divBdr>
                    </w:div>
                    <w:div w:id="537277824">
                      <w:marLeft w:val="0"/>
                      <w:marRight w:val="240"/>
                      <w:marTop w:val="0"/>
                      <w:marBottom w:val="0"/>
                      <w:divBdr>
                        <w:top w:val="none" w:sz="0" w:space="0" w:color="auto"/>
                        <w:left w:val="none" w:sz="0" w:space="0" w:color="auto"/>
                        <w:bottom w:val="none" w:sz="0" w:space="0" w:color="auto"/>
                        <w:right w:val="single" w:sz="18" w:space="6" w:color="6CE26C"/>
                      </w:divBdr>
                    </w:div>
                    <w:div w:id="196280352">
                      <w:marLeft w:val="0"/>
                      <w:marRight w:val="240"/>
                      <w:marTop w:val="0"/>
                      <w:marBottom w:val="0"/>
                      <w:divBdr>
                        <w:top w:val="none" w:sz="0" w:space="0" w:color="auto"/>
                        <w:left w:val="none" w:sz="0" w:space="0" w:color="auto"/>
                        <w:bottom w:val="none" w:sz="0" w:space="0" w:color="auto"/>
                        <w:right w:val="single" w:sz="18" w:space="6" w:color="6CE26C"/>
                      </w:divBdr>
                    </w:div>
                    <w:div w:id="1441532726">
                      <w:marLeft w:val="0"/>
                      <w:marRight w:val="240"/>
                      <w:marTop w:val="0"/>
                      <w:marBottom w:val="0"/>
                      <w:divBdr>
                        <w:top w:val="none" w:sz="0" w:space="0" w:color="auto"/>
                        <w:left w:val="none" w:sz="0" w:space="0" w:color="auto"/>
                        <w:bottom w:val="none" w:sz="0" w:space="0" w:color="auto"/>
                        <w:right w:val="single" w:sz="18" w:space="6" w:color="6CE26C"/>
                      </w:divBdr>
                    </w:div>
                    <w:div w:id="307592246">
                      <w:marLeft w:val="0"/>
                      <w:marRight w:val="240"/>
                      <w:marTop w:val="0"/>
                      <w:marBottom w:val="0"/>
                      <w:divBdr>
                        <w:top w:val="none" w:sz="0" w:space="0" w:color="auto"/>
                        <w:left w:val="none" w:sz="0" w:space="0" w:color="auto"/>
                        <w:bottom w:val="none" w:sz="0" w:space="0" w:color="auto"/>
                        <w:right w:val="single" w:sz="18" w:space="6" w:color="6CE26C"/>
                      </w:divBdr>
                    </w:div>
                    <w:div w:id="1125275187">
                      <w:marLeft w:val="0"/>
                      <w:marRight w:val="240"/>
                      <w:marTop w:val="0"/>
                      <w:marBottom w:val="0"/>
                      <w:divBdr>
                        <w:top w:val="none" w:sz="0" w:space="0" w:color="auto"/>
                        <w:left w:val="none" w:sz="0" w:space="0" w:color="auto"/>
                        <w:bottom w:val="none" w:sz="0" w:space="0" w:color="auto"/>
                        <w:right w:val="single" w:sz="18" w:space="6" w:color="6CE26C"/>
                      </w:divBdr>
                    </w:div>
                    <w:div w:id="1903784196">
                      <w:marLeft w:val="0"/>
                      <w:marRight w:val="240"/>
                      <w:marTop w:val="0"/>
                      <w:marBottom w:val="0"/>
                      <w:divBdr>
                        <w:top w:val="none" w:sz="0" w:space="0" w:color="auto"/>
                        <w:left w:val="none" w:sz="0" w:space="0" w:color="auto"/>
                        <w:bottom w:val="none" w:sz="0" w:space="0" w:color="auto"/>
                        <w:right w:val="single" w:sz="18" w:space="6" w:color="6CE26C"/>
                      </w:divBdr>
                    </w:div>
                    <w:div w:id="1319263646">
                      <w:marLeft w:val="0"/>
                      <w:marRight w:val="240"/>
                      <w:marTop w:val="0"/>
                      <w:marBottom w:val="0"/>
                      <w:divBdr>
                        <w:top w:val="none" w:sz="0" w:space="0" w:color="auto"/>
                        <w:left w:val="none" w:sz="0" w:space="0" w:color="auto"/>
                        <w:bottom w:val="none" w:sz="0" w:space="0" w:color="auto"/>
                        <w:right w:val="single" w:sz="18" w:space="6" w:color="6CE26C"/>
                      </w:divBdr>
                    </w:div>
                    <w:div w:id="354578362">
                      <w:marLeft w:val="0"/>
                      <w:marRight w:val="240"/>
                      <w:marTop w:val="0"/>
                      <w:marBottom w:val="0"/>
                      <w:divBdr>
                        <w:top w:val="none" w:sz="0" w:space="0" w:color="auto"/>
                        <w:left w:val="none" w:sz="0" w:space="0" w:color="auto"/>
                        <w:bottom w:val="none" w:sz="0" w:space="0" w:color="auto"/>
                        <w:right w:val="single" w:sz="18" w:space="6" w:color="6CE26C"/>
                      </w:divBdr>
                    </w:div>
                    <w:div w:id="1395473132">
                      <w:marLeft w:val="0"/>
                      <w:marRight w:val="240"/>
                      <w:marTop w:val="0"/>
                      <w:marBottom w:val="0"/>
                      <w:divBdr>
                        <w:top w:val="none" w:sz="0" w:space="0" w:color="auto"/>
                        <w:left w:val="none" w:sz="0" w:space="0" w:color="auto"/>
                        <w:bottom w:val="none" w:sz="0" w:space="0" w:color="auto"/>
                        <w:right w:val="single" w:sz="18" w:space="6" w:color="6CE26C"/>
                      </w:divBdr>
                    </w:div>
                    <w:div w:id="13726881">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43272236">
          <w:marLeft w:val="0"/>
          <w:marRight w:val="0"/>
          <w:marTop w:val="150"/>
          <w:marBottom w:val="150"/>
          <w:divBdr>
            <w:top w:val="none" w:sz="0" w:space="0" w:color="auto"/>
            <w:left w:val="none" w:sz="0" w:space="0" w:color="auto"/>
            <w:bottom w:val="none" w:sz="0" w:space="0" w:color="auto"/>
            <w:right w:val="none" w:sz="0" w:space="0" w:color="auto"/>
          </w:divBdr>
        </w:div>
        <w:div w:id="224728482">
          <w:marLeft w:val="0"/>
          <w:marRight w:val="0"/>
          <w:marTop w:val="0"/>
          <w:marBottom w:val="0"/>
          <w:divBdr>
            <w:top w:val="none" w:sz="0" w:space="0" w:color="auto"/>
            <w:left w:val="none" w:sz="0" w:space="0" w:color="auto"/>
            <w:bottom w:val="none" w:sz="0" w:space="0" w:color="auto"/>
            <w:right w:val="none" w:sz="0" w:space="0" w:color="auto"/>
          </w:divBdr>
          <w:divsChild>
            <w:div w:id="1454134275">
              <w:marLeft w:val="0"/>
              <w:marRight w:val="0"/>
              <w:marTop w:val="0"/>
              <w:marBottom w:val="0"/>
              <w:divBdr>
                <w:top w:val="none" w:sz="0" w:space="0" w:color="auto"/>
                <w:left w:val="none" w:sz="0" w:space="0" w:color="auto"/>
                <w:bottom w:val="none" w:sz="0" w:space="0" w:color="auto"/>
                <w:right w:val="none" w:sz="0" w:space="0" w:color="auto"/>
              </w:divBdr>
              <w:divsChild>
                <w:div w:id="433745923">
                  <w:marLeft w:val="0"/>
                  <w:marRight w:val="0"/>
                  <w:marTop w:val="240"/>
                  <w:marBottom w:val="240"/>
                  <w:divBdr>
                    <w:top w:val="none" w:sz="0" w:space="0" w:color="auto"/>
                    <w:left w:val="none" w:sz="0" w:space="0" w:color="auto"/>
                    <w:bottom w:val="none" w:sz="0" w:space="0" w:color="auto"/>
                    <w:right w:val="none" w:sz="0" w:space="0" w:color="auto"/>
                  </w:divBdr>
                  <w:divsChild>
                    <w:div w:id="1072656808">
                      <w:marLeft w:val="0"/>
                      <w:marRight w:val="240"/>
                      <w:marTop w:val="0"/>
                      <w:marBottom w:val="0"/>
                      <w:divBdr>
                        <w:top w:val="none" w:sz="0" w:space="0" w:color="auto"/>
                        <w:left w:val="none" w:sz="0" w:space="0" w:color="auto"/>
                        <w:bottom w:val="none" w:sz="0" w:space="0" w:color="auto"/>
                        <w:right w:val="single" w:sz="18" w:space="6" w:color="6CE26C"/>
                      </w:divBdr>
                    </w:div>
                    <w:div w:id="1812283355">
                      <w:marLeft w:val="0"/>
                      <w:marRight w:val="240"/>
                      <w:marTop w:val="0"/>
                      <w:marBottom w:val="0"/>
                      <w:divBdr>
                        <w:top w:val="none" w:sz="0" w:space="0" w:color="auto"/>
                        <w:left w:val="none" w:sz="0" w:space="0" w:color="auto"/>
                        <w:bottom w:val="none" w:sz="0" w:space="0" w:color="auto"/>
                        <w:right w:val="single" w:sz="18" w:space="6" w:color="6CE26C"/>
                      </w:divBdr>
                    </w:div>
                    <w:div w:id="1399475641">
                      <w:marLeft w:val="0"/>
                      <w:marRight w:val="240"/>
                      <w:marTop w:val="0"/>
                      <w:marBottom w:val="0"/>
                      <w:divBdr>
                        <w:top w:val="none" w:sz="0" w:space="0" w:color="auto"/>
                        <w:left w:val="none" w:sz="0" w:space="0" w:color="auto"/>
                        <w:bottom w:val="none" w:sz="0" w:space="0" w:color="auto"/>
                        <w:right w:val="single" w:sz="18" w:space="6" w:color="6CE26C"/>
                      </w:divBdr>
                    </w:div>
                    <w:div w:id="1065377565">
                      <w:marLeft w:val="0"/>
                      <w:marRight w:val="240"/>
                      <w:marTop w:val="0"/>
                      <w:marBottom w:val="0"/>
                      <w:divBdr>
                        <w:top w:val="none" w:sz="0" w:space="0" w:color="auto"/>
                        <w:left w:val="none" w:sz="0" w:space="0" w:color="auto"/>
                        <w:bottom w:val="none" w:sz="0" w:space="0" w:color="auto"/>
                        <w:right w:val="single" w:sz="18" w:space="6" w:color="6CE26C"/>
                      </w:divBdr>
                    </w:div>
                    <w:div w:id="2017462479">
                      <w:marLeft w:val="0"/>
                      <w:marRight w:val="240"/>
                      <w:marTop w:val="0"/>
                      <w:marBottom w:val="0"/>
                      <w:divBdr>
                        <w:top w:val="none" w:sz="0" w:space="0" w:color="auto"/>
                        <w:left w:val="none" w:sz="0" w:space="0" w:color="auto"/>
                        <w:bottom w:val="none" w:sz="0" w:space="0" w:color="auto"/>
                        <w:right w:val="single" w:sz="18" w:space="6" w:color="6CE26C"/>
                      </w:divBdr>
                    </w:div>
                    <w:div w:id="155534137">
                      <w:marLeft w:val="0"/>
                      <w:marRight w:val="240"/>
                      <w:marTop w:val="0"/>
                      <w:marBottom w:val="0"/>
                      <w:divBdr>
                        <w:top w:val="none" w:sz="0" w:space="0" w:color="auto"/>
                        <w:left w:val="none" w:sz="0" w:space="0" w:color="auto"/>
                        <w:bottom w:val="none" w:sz="0" w:space="0" w:color="auto"/>
                        <w:right w:val="single" w:sz="18" w:space="6" w:color="6CE26C"/>
                      </w:divBdr>
                    </w:div>
                    <w:div w:id="1825002351">
                      <w:marLeft w:val="0"/>
                      <w:marRight w:val="240"/>
                      <w:marTop w:val="0"/>
                      <w:marBottom w:val="0"/>
                      <w:divBdr>
                        <w:top w:val="none" w:sz="0" w:space="0" w:color="auto"/>
                        <w:left w:val="none" w:sz="0" w:space="0" w:color="auto"/>
                        <w:bottom w:val="none" w:sz="0" w:space="0" w:color="auto"/>
                        <w:right w:val="single" w:sz="18" w:space="6" w:color="6CE26C"/>
                      </w:divBdr>
                    </w:div>
                    <w:div w:id="2016032709">
                      <w:marLeft w:val="0"/>
                      <w:marRight w:val="240"/>
                      <w:marTop w:val="0"/>
                      <w:marBottom w:val="0"/>
                      <w:divBdr>
                        <w:top w:val="none" w:sz="0" w:space="0" w:color="auto"/>
                        <w:left w:val="none" w:sz="0" w:space="0" w:color="auto"/>
                        <w:bottom w:val="none" w:sz="0" w:space="0" w:color="auto"/>
                        <w:right w:val="single" w:sz="18" w:space="6" w:color="6CE26C"/>
                      </w:divBdr>
                    </w:div>
                    <w:div w:id="228661761">
                      <w:marLeft w:val="0"/>
                      <w:marRight w:val="240"/>
                      <w:marTop w:val="0"/>
                      <w:marBottom w:val="0"/>
                      <w:divBdr>
                        <w:top w:val="none" w:sz="0" w:space="0" w:color="auto"/>
                        <w:left w:val="none" w:sz="0" w:space="0" w:color="auto"/>
                        <w:bottom w:val="none" w:sz="0" w:space="0" w:color="auto"/>
                        <w:right w:val="single" w:sz="18" w:space="6" w:color="6CE26C"/>
                      </w:divBdr>
                    </w:div>
                    <w:div w:id="680160324">
                      <w:marLeft w:val="0"/>
                      <w:marRight w:val="240"/>
                      <w:marTop w:val="0"/>
                      <w:marBottom w:val="0"/>
                      <w:divBdr>
                        <w:top w:val="none" w:sz="0" w:space="0" w:color="auto"/>
                        <w:left w:val="none" w:sz="0" w:space="0" w:color="auto"/>
                        <w:bottom w:val="none" w:sz="0" w:space="0" w:color="auto"/>
                        <w:right w:val="single" w:sz="18" w:space="6" w:color="6CE26C"/>
                      </w:divBdr>
                    </w:div>
                    <w:div w:id="333001159">
                      <w:marLeft w:val="0"/>
                      <w:marRight w:val="240"/>
                      <w:marTop w:val="0"/>
                      <w:marBottom w:val="0"/>
                      <w:divBdr>
                        <w:top w:val="none" w:sz="0" w:space="0" w:color="auto"/>
                        <w:left w:val="none" w:sz="0" w:space="0" w:color="auto"/>
                        <w:bottom w:val="none" w:sz="0" w:space="0" w:color="auto"/>
                        <w:right w:val="single" w:sz="18" w:space="6" w:color="6CE26C"/>
                      </w:divBdr>
                    </w:div>
                    <w:div w:id="658264076">
                      <w:marLeft w:val="0"/>
                      <w:marRight w:val="240"/>
                      <w:marTop w:val="0"/>
                      <w:marBottom w:val="0"/>
                      <w:divBdr>
                        <w:top w:val="none" w:sz="0" w:space="0" w:color="auto"/>
                        <w:left w:val="none" w:sz="0" w:space="0" w:color="auto"/>
                        <w:bottom w:val="none" w:sz="0" w:space="0" w:color="auto"/>
                        <w:right w:val="single" w:sz="18" w:space="6" w:color="6CE26C"/>
                      </w:divBdr>
                    </w:div>
                    <w:div w:id="2198094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209494">
          <w:marLeft w:val="0"/>
          <w:marRight w:val="0"/>
          <w:marTop w:val="150"/>
          <w:marBottom w:val="150"/>
          <w:divBdr>
            <w:top w:val="none" w:sz="0" w:space="0" w:color="auto"/>
            <w:left w:val="none" w:sz="0" w:space="0" w:color="auto"/>
            <w:bottom w:val="none" w:sz="0" w:space="0" w:color="auto"/>
            <w:right w:val="none" w:sz="0" w:space="0" w:color="auto"/>
          </w:divBdr>
        </w:div>
        <w:div w:id="758215907">
          <w:marLeft w:val="0"/>
          <w:marRight w:val="0"/>
          <w:marTop w:val="0"/>
          <w:marBottom w:val="0"/>
          <w:divBdr>
            <w:top w:val="none" w:sz="0" w:space="0" w:color="auto"/>
            <w:left w:val="none" w:sz="0" w:space="0" w:color="auto"/>
            <w:bottom w:val="none" w:sz="0" w:space="0" w:color="auto"/>
            <w:right w:val="none" w:sz="0" w:space="0" w:color="auto"/>
          </w:divBdr>
          <w:divsChild>
            <w:div w:id="351149366">
              <w:marLeft w:val="0"/>
              <w:marRight w:val="0"/>
              <w:marTop w:val="0"/>
              <w:marBottom w:val="0"/>
              <w:divBdr>
                <w:top w:val="none" w:sz="0" w:space="0" w:color="auto"/>
                <w:left w:val="none" w:sz="0" w:space="0" w:color="auto"/>
                <w:bottom w:val="none" w:sz="0" w:space="0" w:color="auto"/>
                <w:right w:val="none" w:sz="0" w:space="0" w:color="auto"/>
              </w:divBdr>
            </w:div>
          </w:divsChild>
        </w:div>
        <w:div w:id="1087845830">
          <w:marLeft w:val="0"/>
          <w:marRight w:val="0"/>
          <w:marTop w:val="150"/>
          <w:marBottom w:val="150"/>
          <w:divBdr>
            <w:top w:val="none" w:sz="0" w:space="0" w:color="auto"/>
            <w:left w:val="none" w:sz="0" w:space="0" w:color="auto"/>
            <w:bottom w:val="none" w:sz="0" w:space="0" w:color="auto"/>
            <w:right w:val="none" w:sz="0" w:space="0" w:color="auto"/>
          </w:divBdr>
        </w:div>
        <w:div w:id="2112166435">
          <w:marLeft w:val="0"/>
          <w:marRight w:val="0"/>
          <w:marTop w:val="150"/>
          <w:marBottom w:val="150"/>
          <w:divBdr>
            <w:top w:val="none" w:sz="0" w:space="0" w:color="auto"/>
            <w:left w:val="none" w:sz="0" w:space="0" w:color="auto"/>
            <w:bottom w:val="none" w:sz="0" w:space="0" w:color="auto"/>
            <w:right w:val="none" w:sz="0" w:space="0" w:color="auto"/>
          </w:divBdr>
        </w:div>
      </w:divsChild>
    </w:div>
    <w:div w:id="1383942834">
      <w:bodyDiv w:val="1"/>
      <w:marLeft w:val="0"/>
      <w:marRight w:val="0"/>
      <w:marTop w:val="0"/>
      <w:marBottom w:val="0"/>
      <w:divBdr>
        <w:top w:val="none" w:sz="0" w:space="0" w:color="auto"/>
        <w:left w:val="none" w:sz="0" w:space="0" w:color="auto"/>
        <w:bottom w:val="none" w:sz="0" w:space="0" w:color="auto"/>
        <w:right w:val="none" w:sz="0" w:space="0" w:color="auto"/>
      </w:divBdr>
      <w:divsChild>
        <w:div w:id="2098942067">
          <w:marLeft w:val="0"/>
          <w:marRight w:val="0"/>
          <w:marTop w:val="0"/>
          <w:marBottom w:val="0"/>
          <w:divBdr>
            <w:top w:val="dashed" w:sz="6" w:space="5" w:color="CCCCCC"/>
            <w:left w:val="dashed" w:sz="6" w:space="0" w:color="CCCCCC"/>
            <w:bottom w:val="dashed" w:sz="6" w:space="0" w:color="CCCCCC"/>
            <w:right w:val="dashed" w:sz="6" w:space="0" w:color="CCCCCC"/>
          </w:divBdr>
        </w:div>
        <w:div w:id="644941464">
          <w:marLeft w:val="0"/>
          <w:marRight w:val="0"/>
          <w:marTop w:val="150"/>
          <w:marBottom w:val="150"/>
          <w:divBdr>
            <w:top w:val="none" w:sz="0" w:space="0" w:color="auto"/>
            <w:left w:val="none" w:sz="0" w:space="0" w:color="auto"/>
            <w:bottom w:val="none" w:sz="0" w:space="0" w:color="auto"/>
            <w:right w:val="none" w:sz="0" w:space="0" w:color="auto"/>
          </w:divBdr>
        </w:div>
        <w:div w:id="1109466708">
          <w:marLeft w:val="0"/>
          <w:marRight w:val="0"/>
          <w:marTop w:val="0"/>
          <w:marBottom w:val="0"/>
          <w:divBdr>
            <w:top w:val="none" w:sz="0" w:space="0" w:color="auto"/>
            <w:left w:val="none" w:sz="0" w:space="0" w:color="auto"/>
            <w:bottom w:val="none" w:sz="0" w:space="0" w:color="auto"/>
            <w:right w:val="none" w:sz="0" w:space="0" w:color="auto"/>
          </w:divBdr>
          <w:divsChild>
            <w:div w:id="56831761">
              <w:marLeft w:val="0"/>
              <w:marRight w:val="0"/>
              <w:marTop w:val="0"/>
              <w:marBottom w:val="0"/>
              <w:divBdr>
                <w:top w:val="none" w:sz="0" w:space="0" w:color="auto"/>
                <w:left w:val="none" w:sz="0" w:space="0" w:color="auto"/>
                <w:bottom w:val="none" w:sz="0" w:space="0" w:color="auto"/>
                <w:right w:val="none" w:sz="0" w:space="0" w:color="auto"/>
              </w:divBdr>
            </w:div>
          </w:divsChild>
        </w:div>
        <w:div w:id="2095935586">
          <w:marLeft w:val="0"/>
          <w:marRight w:val="0"/>
          <w:marTop w:val="0"/>
          <w:marBottom w:val="0"/>
          <w:divBdr>
            <w:top w:val="none" w:sz="0" w:space="0" w:color="auto"/>
            <w:left w:val="none" w:sz="0" w:space="0" w:color="auto"/>
            <w:bottom w:val="none" w:sz="0" w:space="0" w:color="auto"/>
            <w:right w:val="none" w:sz="0" w:space="0" w:color="auto"/>
          </w:divBdr>
          <w:divsChild>
            <w:div w:id="1815754172">
              <w:marLeft w:val="0"/>
              <w:marRight w:val="0"/>
              <w:marTop w:val="0"/>
              <w:marBottom w:val="0"/>
              <w:divBdr>
                <w:top w:val="none" w:sz="0" w:space="0" w:color="auto"/>
                <w:left w:val="none" w:sz="0" w:space="0" w:color="auto"/>
                <w:bottom w:val="none" w:sz="0" w:space="0" w:color="auto"/>
                <w:right w:val="none" w:sz="0" w:space="0" w:color="auto"/>
              </w:divBdr>
              <w:divsChild>
                <w:div w:id="2118791394">
                  <w:marLeft w:val="0"/>
                  <w:marRight w:val="0"/>
                  <w:marTop w:val="240"/>
                  <w:marBottom w:val="240"/>
                  <w:divBdr>
                    <w:top w:val="none" w:sz="0" w:space="0" w:color="auto"/>
                    <w:left w:val="none" w:sz="0" w:space="0" w:color="auto"/>
                    <w:bottom w:val="none" w:sz="0" w:space="0" w:color="auto"/>
                    <w:right w:val="none" w:sz="0" w:space="0" w:color="auto"/>
                  </w:divBdr>
                  <w:divsChild>
                    <w:div w:id="476803555">
                      <w:marLeft w:val="0"/>
                      <w:marRight w:val="240"/>
                      <w:marTop w:val="0"/>
                      <w:marBottom w:val="0"/>
                      <w:divBdr>
                        <w:top w:val="none" w:sz="0" w:space="0" w:color="auto"/>
                        <w:left w:val="none" w:sz="0" w:space="0" w:color="auto"/>
                        <w:bottom w:val="none" w:sz="0" w:space="0" w:color="auto"/>
                        <w:right w:val="single" w:sz="18" w:space="6" w:color="6CE26C"/>
                      </w:divBdr>
                    </w:div>
                    <w:div w:id="1003317678">
                      <w:marLeft w:val="0"/>
                      <w:marRight w:val="240"/>
                      <w:marTop w:val="0"/>
                      <w:marBottom w:val="0"/>
                      <w:divBdr>
                        <w:top w:val="none" w:sz="0" w:space="0" w:color="auto"/>
                        <w:left w:val="none" w:sz="0" w:space="0" w:color="auto"/>
                        <w:bottom w:val="none" w:sz="0" w:space="0" w:color="auto"/>
                        <w:right w:val="single" w:sz="18" w:space="6" w:color="6CE26C"/>
                      </w:divBdr>
                    </w:div>
                    <w:div w:id="1899971723">
                      <w:marLeft w:val="0"/>
                      <w:marRight w:val="240"/>
                      <w:marTop w:val="0"/>
                      <w:marBottom w:val="0"/>
                      <w:divBdr>
                        <w:top w:val="none" w:sz="0" w:space="0" w:color="auto"/>
                        <w:left w:val="none" w:sz="0" w:space="0" w:color="auto"/>
                        <w:bottom w:val="none" w:sz="0" w:space="0" w:color="auto"/>
                        <w:right w:val="single" w:sz="18" w:space="6" w:color="6CE26C"/>
                      </w:divBdr>
                    </w:div>
                    <w:div w:id="458647558">
                      <w:marLeft w:val="0"/>
                      <w:marRight w:val="240"/>
                      <w:marTop w:val="0"/>
                      <w:marBottom w:val="0"/>
                      <w:divBdr>
                        <w:top w:val="none" w:sz="0" w:space="0" w:color="auto"/>
                        <w:left w:val="none" w:sz="0" w:space="0" w:color="auto"/>
                        <w:bottom w:val="none" w:sz="0" w:space="0" w:color="auto"/>
                        <w:right w:val="single" w:sz="18" w:space="6" w:color="6CE26C"/>
                      </w:divBdr>
                    </w:div>
                    <w:div w:id="1197962615">
                      <w:marLeft w:val="0"/>
                      <w:marRight w:val="240"/>
                      <w:marTop w:val="0"/>
                      <w:marBottom w:val="0"/>
                      <w:divBdr>
                        <w:top w:val="none" w:sz="0" w:space="0" w:color="auto"/>
                        <w:left w:val="none" w:sz="0" w:space="0" w:color="auto"/>
                        <w:bottom w:val="none" w:sz="0" w:space="0" w:color="auto"/>
                        <w:right w:val="single" w:sz="18" w:space="6" w:color="6CE26C"/>
                      </w:divBdr>
                    </w:div>
                    <w:div w:id="2022199116">
                      <w:marLeft w:val="0"/>
                      <w:marRight w:val="240"/>
                      <w:marTop w:val="0"/>
                      <w:marBottom w:val="0"/>
                      <w:divBdr>
                        <w:top w:val="none" w:sz="0" w:space="0" w:color="auto"/>
                        <w:left w:val="none" w:sz="0" w:space="0" w:color="auto"/>
                        <w:bottom w:val="none" w:sz="0" w:space="0" w:color="auto"/>
                        <w:right w:val="single" w:sz="18" w:space="6" w:color="6CE26C"/>
                      </w:divBdr>
                    </w:div>
                    <w:div w:id="1166893671">
                      <w:marLeft w:val="0"/>
                      <w:marRight w:val="240"/>
                      <w:marTop w:val="0"/>
                      <w:marBottom w:val="0"/>
                      <w:divBdr>
                        <w:top w:val="none" w:sz="0" w:space="0" w:color="auto"/>
                        <w:left w:val="none" w:sz="0" w:space="0" w:color="auto"/>
                        <w:bottom w:val="none" w:sz="0" w:space="0" w:color="auto"/>
                        <w:right w:val="single" w:sz="18" w:space="6" w:color="6CE26C"/>
                      </w:divBdr>
                    </w:div>
                    <w:div w:id="54371237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448359030">
          <w:marLeft w:val="0"/>
          <w:marRight w:val="0"/>
          <w:marTop w:val="0"/>
          <w:marBottom w:val="0"/>
          <w:divBdr>
            <w:top w:val="none" w:sz="0" w:space="0" w:color="auto"/>
            <w:left w:val="none" w:sz="0" w:space="0" w:color="auto"/>
            <w:bottom w:val="none" w:sz="0" w:space="0" w:color="auto"/>
            <w:right w:val="none" w:sz="0" w:space="0" w:color="auto"/>
          </w:divBdr>
          <w:divsChild>
            <w:div w:id="1311717454">
              <w:marLeft w:val="0"/>
              <w:marRight w:val="0"/>
              <w:marTop w:val="0"/>
              <w:marBottom w:val="0"/>
              <w:divBdr>
                <w:top w:val="none" w:sz="0" w:space="0" w:color="auto"/>
                <w:left w:val="none" w:sz="0" w:space="0" w:color="auto"/>
                <w:bottom w:val="none" w:sz="0" w:space="0" w:color="auto"/>
                <w:right w:val="none" w:sz="0" w:space="0" w:color="auto"/>
              </w:divBdr>
              <w:divsChild>
                <w:div w:id="2138065734">
                  <w:marLeft w:val="0"/>
                  <w:marRight w:val="0"/>
                  <w:marTop w:val="240"/>
                  <w:marBottom w:val="240"/>
                  <w:divBdr>
                    <w:top w:val="none" w:sz="0" w:space="0" w:color="auto"/>
                    <w:left w:val="none" w:sz="0" w:space="0" w:color="auto"/>
                    <w:bottom w:val="none" w:sz="0" w:space="0" w:color="auto"/>
                    <w:right w:val="none" w:sz="0" w:space="0" w:color="auto"/>
                  </w:divBdr>
                  <w:divsChild>
                    <w:div w:id="108664761">
                      <w:marLeft w:val="0"/>
                      <w:marRight w:val="240"/>
                      <w:marTop w:val="0"/>
                      <w:marBottom w:val="0"/>
                      <w:divBdr>
                        <w:top w:val="none" w:sz="0" w:space="0" w:color="auto"/>
                        <w:left w:val="none" w:sz="0" w:space="0" w:color="auto"/>
                        <w:bottom w:val="none" w:sz="0" w:space="0" w:color="auto"/>
                        <w:right w:val="single" w:sz="18" w:space="6" w:color="6CE26C"/>
                      </w:divBdr>
                    </w:div>
                    <w:div w:id="30350769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062439286">
          <w:marLeft w:val="0"/>
          <w:marRight w:val="0"/>
          <w:marTop w:val="0"/>
          <w:marBottom w:val="0"/>
          <w:divBdr>
            <w:top w:val="none" w:sz="0" w:space="0" w:color="auto"/>
            <w:left w:val="none" w:sz="0" w:space="0" w:color="auto"/>
            <w:bottom w:val="none" w:sz="0" w:space="0" w:color="auto"/>
            <w:right w:val="none" w:sz="0" w:space="0" w:color="auto"/>
          </w:divBdr>
          <w:divsChild>
            <w:div w:id="539435707">
              <w:marLeft w:val="0"/>
              <w:marRight w:val="0"/>
              <w:marTop w:val="0"/>
              <w:marBottom w:val="0"/>
              <w:divBdr>
                <w:top w:val="none" w:sz="0" w:space="0" w:color="auto"/>
                <w:left w:val="none" w:sz="0" w:space="0" w:color="auto"/>
                <w:bottom w:val="none" w:sz="0" w:space="0" w:color="auto"/>
                <w:right w:val="none" w:sz="0" w:space="0" w:color="auto"/>
              </w:divBdr>
            </w:div>
          </w:divsChild>
        </w:div>
        <w:div w:id="1594893880">
          <w:marLeft w:val="0"/>
          <w:marRight w:val="0"/>
          <w:marTop w:val="0"/>
          <w:marBottom w:val="0"/>
          <w:divBdr>
            <w:top w:val="none" w:sz="0" w:space="0" w:color="auto"/>
            <w:left w:val="none" w:sz="0" w:space="0" w:color="auto"/>
            <w:bottom w:val="none" w:sz="0" w:space="0" w:color="auto"/>
            <w:right w:val="none" w:sz="0" w:space="0" w:color="auto"/>
          </w:divBdr>
          <w:divsChild>
            <w:div w:id="1064833548">
              <w:marLeft w:val="0"/>
              <w:marRight w:val="0"/>
              <w:marTop w:val="0"/>
              <w:marBottom w:val="0"/>
              <w:divBdr>
                <w:top w:val="none" w:sz="0" w:space="0" w:color="auto"/>
                <w:left w:val="none" w:sz="0" w:space="0" w:color="auto"/>
                <w:bottom w:val="none" w:sz="0" w:space="0" w:color="auto"/>
                <w:right w:val="none" w:sz="0" w:space="0" w:color="auto"/>
              </w:divBdr>
              <w:divsChild>
                <w:div w:id="267741116">
                  <w:marLeft w:val="0"/>
                  <w:marRight w:val="0"/>
                  <w:marTop w:val="240"/>
                  <w:marBottom w:val="240"/>
                  <w:divBdr>
                    <w:top w:val="none" w:sz="0" w:space="0" w:color="auto"/>
                    <w:left w:val="none" w:sz="0" w:space="0" w:color="auto"/>
                    <w:bottom w:val="none" w:sz="0" w:space="0" w:color="auto"/>
                    <w:right w:val="none" w:sz="0" w:space="0" w:color="auto"/>
                  </w:divBdr>
                  <w:divsChild>
                    <w:div w:id="1945648162">
                      <w:marLeft w:val="0"/>
                      <w:marRight w:val="240"/>
                      <w:marTop w:val="0"/>
                      <w:marBottom w:val="0"/>
                      <w:divBdr>
                        <w:top w:val="none" w:sz="0" w:space="0" w:color="auto"/>
                        <w:left w:val="none" w:sz="0" w:space="0" w:color="auto"/>
                        <w:bottom w:val="none" w:sz="0" w:space="0" w:color="auto"/>
                        <w:right w:val="single" w:sz="18" w:space="6" w:color="6CE26C"/>
                      </w:divBdr>
                    </w:div>
                    <w:div w:id="210615280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939487489">
          <w:marLeft w:val="0"/>
          <w:marRight w:val="0"/>
          <w:marTop w:val="150"/>
          <w:marBottom w:val="150"/>
          <w:divBdr>
            <w:top w:val="none" w:sz="0" w:space="0" w:color="auto"/>
            <w:left w:val="none" w:sz="0" w:space="0" w:color="auto"/>
            <w:bottom w:val="none" w:sz="0" w:space="0" w:color="auto"/>
            <w:right w:val="none" w:sz="0" w:space="0" w:color="auto"/>
          </w:divBdr>
        </w:div>
      </w:divsChild>
    </w:div>
    <w:div w:id="1564289366">
      <w:bodyDiv w:val="1"/>
      <w:marLeft w:val="0"/>
      <w:marRight w:val="0"/>
      <w:marTop w:val="0"/>
      <w:marBottom w:val="0"/>
      <w:divBdr>
        <w:top w:val="none" w:sz="0" w:space="0" w:color="auto"/>
        <w:left w:val="none" w:sz="0" w:space="0" w:color="auto"/>
        <w:bottom w:val="none" w:sz="0" w:space="0" w:color="auto"/>
        <w:right w:val="none" w:sz="0" w:space="0" w:color="auto"/>
      </w:divBdr>
      <w:divsChild>
        <w:div w:id="710232624">
          <w:marLeft w:val="0"/>
          <w:marRight w:val="0"/>
          <w:marTop w:val="0"/>
          <w:marBottom w:val="0"/>
          <w:divBdr>
            <w:top w:val="none" w:sz="0" w:space="0" w:color="auto"/>
            <w:left w:val="none" w:sz="0" w:space="0" w:color="auto"/>
            <w:bottom w:val="none" w:sz="0" w:space="0" w:color="auto"/>
            <w:right w:val="none" w:sz="0" w:space="0" w:color="auto"/>
          </w:divBdr>
        </w:div>
        <w:div w:id="630013755">
          <w:marLeft w:val="0"/>
          <w:marRight w:val="0"/>
          <w:marTop w:val="0"/>
          <w:marBottom w:val="0"/>
          <w:divBdr>
            <w:top w:val="none" w:sz="0" w:space="0" w:color="auto"/>
            <w:left w:val="none" w:sz="0" w:space="0" w:color="auto"/>
            <w:bottom w:val="none" w:sz="0" w:space="0" w:color="auto"/>
            <w:right w:val="none" w:sz="0" w:space="0" w:color="auto"/>
          </w:divBdr>
          <w:divsChild>
            <w:div w:id="561789492">
              <w:marLeft w:val="0"/>
              <w:marRight w:val="0"/>
              <w:marTop w:val="0"/>
              <w:marBottom w:val="0"/>
              <w:divBdr>
                <w:top w:val="dashed" w:sz="6" w:space="5" w:color="CCCCCC"/>
                <w:left w:val="dashed" w:sz="6" w:space="0" w:color="CCCCCC"/>
                <w:bottom w:val="dashed" w:sz="6" w:space="0" w:color="CCCCCC"/>
                <w:right w:val="dashed" w:sz="6" w:space="0" w:color="CCCCCC"/>
              </w:divBdr>
            </w:div>
            <w:div w:id="1462919445">
              <w:marLeft w:val="0"/>
              <w:marRight w:val="0"/>
              <w:marTop w:val="150"/>
              <w:marBottom w:val="240"/>
              <w:divBdr>
                <w:top w:val="single" w:sz="6" w:space="8" w:color="AAAAAA"/>
                <w:left w:val="single" w:sz="6" w:space="8" w:color="AAAAAA"/>
                <w:bottom w:val="single" w:sz="6" w:space="8" w:color="AAAAAA"/>
                <w:right w:val="single" w:sz="6" w:space="8" w:color="AAAAAA"/>
              </w:divBdr>
              <w:divsChild>
                <w:div w:id="2084063243">
                  <w:marLeft w:val="0"/>
                  <w:marRight w:val="0"/>
                  <w:marTop w:val="0"/>
                  <w:marBottom w:val="0"/>
                  <w:divBdr>
                    <w:top w:val="none" w:sz="0" w:space="0" w:color="auto"/>
                    <w:left w:val="none" w:sz="0" w:space="0" w:color="auto"/>
                    <w:bottom w:val="none" w:sz="0" w:space="0" w:color="auto"/>
                    <w:right w:val="none" w:sz="0" w:space="0" w:color="auto"/>
                  </w:divBdr>
                </w:div>
              </w:divsChild>
            </w:div>
            <w:div w:id="406656494">
              <w:marLeft w:val="0"/>
              <w:marRight w:val="0"/>
              <w:marTop w:val="0"/>
              <w:marBottom w:val="0"/>
              <w:divBdr>
                <w:top w:val="none" w:sz="0" w:space="0" w:color="auto"/>
                <w:left w:val="none" w:sz="0" w:space="0" w:color="auto"/>
                <w:bottom w:val="none" w:sz="0" w:space="0" w:color="auto"/>
                <w:right w:val="none" w:sz="0" w:space="0" w:color="auto"/>
              </w:divBdr>
              <w:divsChild>
                <w:div w:id="1354528643">
                  <w:marLeft w:val="0"/>
                  <w:marRight w:val="0"/>
                  <w:marTop w:val="0"/>
                  <w:marBottom w:val="0"/>
                  <w:divBdr>
                    <w:top w:val="none" w:sz="0" w:space="0" w:color="auto"/>
                    <w:left w:val="none" w:sz="0" w:space="0" w:color="auto"/>
                    <w:bottom w:val="none" w:sz="0" w:space="0" w:color="auto"/>
                    <w:right w:val="none" w:sz="0" w:space="0" w:color="auto"/>
                  </w:divBdr>
                  <w:divsChild>
                    <w:div w:id="1102653298">
                      <w:marLeft w:val="0"/>
                      <w:marRight w:val="0"/>
                      <w:marTop w:val="240"/>
                      <w:marBottom w:val="240"/>
                      <w:divBdr>
                        <w:top w:val="none" w:sz="0" w:space="0" w:color="auto"/>
                        <w:left w:val="none" w:sz="0" w:space="0" w:color="auto"/>
                        <w:bottom w:val="none" w:sz="0" w:space="0" w:color="auto"/>
                        <w:right w:val="none" w:sz="0" w:space="0" w:color="auto"/>
                      </w:divBdr>
                      <w:divsChild>
                        <w:div w:id="2049910684">
                          <w:marLeft w:val="0"/>
                          <w:marRight w:val="240"/>
                          <w:marTop w:val="0"/>
                          <w:marBottom w:val="0"/>
                          <w:divBdr>
                            <w:top w:val="none" w:sz="0" w:space="0" w:color="auto"/>
                            <w:left w:val="none" w:sz="0" w:space="0" w:color="auto"/>
                            <w:bottom w:val="none" w:sz="0" w:space="0" w:color="auto"/>
                            <w:right w:val="single" w:sz="18" w:space="6" w:color="6CE26C"/>
                          </w:divBdr>
                        </w:div>
                        <w:div w:id="725109984">
                          <w:marLeft w:val="0"/>
                          <w:marRight w:val="240"/>
                          <w:marTop w:val="0"/>
                          <w:marBottom w:val="0"/>
                          <w:divBdr>
                            <w:top w:val="none" w:sz="0" w:space="0" w:color="auto"/>
                            <w:left w:val="none" w:sz="0" w:space="0" w:color="auto"/>
                            <w:bottom w:val="none" w:sz="0" w:space="0" w:color="auto"/>
                            <w:right w:val="single" w:sz="18" w:space="6" w:color="6CE26C"/>
                          </w:divBdr>
                        </w:div>
                        <w:div w:id="1473137574">
                          <w:marLeft w:val="0"/>
                          <w:marRight w:val="240"/>
                          <w:marTop w:val="0"/>
                          <w:marBottom w:val="0"/>
                          <w:divBdr>
                            <w:top w:val="none" w:sz="0" w:space="0" w:color="auto"/>
                            <w:left w:val="none" w:sz="0" w:space="0" w:color="auto"/>
                            <w:bottom w:val="none" w:sz="0" w:space="0" w:color="auto"/>
                            <w:right w:val="single" w:sz="18" w:space="6" w:color="6CE26C"/>
                          </w:divBdr>
                        </w:div>
                        <w:div w:id="1079064494">
                          <w:marLeft w:val="0"/>
                          <w:marRight w:val="240"/>
                          <w:marTop w:val="0"/>
                          <w:marBottom w:val="0"/>
                          <w:divBdr>
                            <w:top w:val="none" w:sz="0" w:space="0" w:color="auto"/>
                            <w:left w:val="none" w:sz="0" w:space="0" w:color="auto"/>
                            <w:bottom w:val="none" w:sz="0" w:space="0" w:color="auto"/>
                            <w:right w:val="single" w:sz="18" w:space="6" w:color="6CE26C"/>
                          </w:divBdr>
                        </w:div>
                        <w:div w:id="801919521">
                          <w:marLeft w:val="0"/>
                          <w:marRight w:val="240"/>
                          <w:marTop w:val="0"/>
                          <w:marBottom w:val="0"/>
                          <w:divBdr>
                            <w:top w:val="none" w:sz="0" w:space="0" w:color="auto"/>
                            <w:left w:val="none" w:sz="0" w:space="0" w:color="auto"/>
                            <w:bottom w:val="none" w:sz="0" w:space="0" w:color="auto"/>
                            <w:right w:val="single" w:sz="18" w:space="6" w:color="6CE26C"/>
                          </w:divBdr>
                        </w:div>
                        <w:div w:id="1437216318">
                          <w:marLeft w:val="0"/>
                          <w:marRight w:val="240"/>
                          <w:marTop w:val="0"/>
                          <w:marBottom w:val="0"/>
                          <w:divBdr>
                            <w:top w:val="none" w:sz="0" w:space="0" w:color="auto"/>
                            <w:left w:val="none" w:sz="0" w:space="0" w:color="auto"/>
                            <w:bottom w:val="none" w:sz="0" w:space="0" w:color="auto"/>
                            <w:right w:val="single" w:sz="18" w:space="6" w:color="6CE26C"/>
                          </w:divBdr>
                        </w:div>
                        <w:div w:id="54252526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71834739">
              <w:marLeft w:val="0"/>
              <w:marRight w:val="0"/>
              <w:marTop w:val="150"/>
              <w:marBottom w:val="150"/>
              <w:divBdr>
                <w:top w:val="none" w:sz="0" w:space="0" w:color="auto"/>
                <w:left w:val="none" w:sz="0" w:space="0" w:color="auto"/>
                <w:bottom w:val="none" w:sz="0" w:space="0" w:color="auto"/>
                <w:right w:val="none" w:sz="0" w:space="0" w:color="auto"/>
              </w:divBdr>
            </w:div>
            <w:div w:id="1353267181">
              <w:marLeft w:val="0"/>
              <w:marRight w:val="0"/>
              <w:marTop w:val="0"/>
              <w:marBottom w:val="0"/>
              <w:divBdr>
                <w:top w:val="none" w:sz="0" w:space="0" w:color="auto"/>
                <w:left w:val="none" w:sz="0" w:space="0" w:color="auto"/>
                <w:bottom w:val="none" w:sz="0" w:space="0" w:color="auto"/>
                <w:right w:val="none" w:sz="0" w:space="0" w:color="auto"/>
              </w:divBdr>
              <w:divsChild>
                <w:div w:id="1108233350">
                  <w:marLeft w:val="0"/>
                  <w:marRight w:val="0"/>
                  <w:marTop w:val="0"/>
                  <w:marBottom w:val="0"/>
                  <w:divBdr>
                    <w:top w:val="none" w:sz="0" w:space="0" w:color="auto"/>
                    <w:left w:val="none" w:sz="0" w:space="0" w:color="auto"/>
                    <w:bottom w:val="none" w:sz="0" w:space="0" w:color="auto"/>
                    <w:right w:val="none" w:sz="0" w:space="0" w:color="auto"/>
                  </w:divBdr>
                  <w:divsChild>
                    <w:div w:id="1626277830">
                      <w:marLeft w:val="0"/>
                      <w:marRight w:val="0"/>
                      <w:marTop w:val="240"/>
                      <w:marBottom w:val="240"/>
                      <w:divBdr>
                        <w:top w:val="none" w:sz="0" w:space="0" w:color="auto"/>
                        <w:left w:val="none" w:sz="0" w:space="0" w:color="auto"/>
                        <w:bottom w:val="none" w:sz="0" w:space="0" w:color="auto"/>
                        <w:right w:val="none" w:sz="0" w:space="0" w:color="auto"/>
                      </w:divBdr>
                      <w:divsChild>
                        <w:div w:id="1247224611">
                          <w:marLeft w:val="0"/>
                          <w:marRight w:val="240"/>
                          <w:marTop w:val="0"/>
                          <w:marBottom w:val="0"/>
                          <w:divBdr>
                            <w:top w:val="none" w:sz="0" w:space="0" w:color="auto"/>
                            <w:left w:val="none" w:sz="0" w:space="0" w:color="auto"/>
                            <w:bottom w:val="none" w:sz="0" w:space="0" w:color="auto"/>
                            <w:right w:val="single" w:sz="18" w:space="6" w:color="6CE26C"/>
                          </w:divBdr>
                        </w:div>
                        <w:div w:id="1974629086">
                          <w:marLeft w:val="0"/>
                          <w:marRight w:val="240"/>
                          <w:marTop w:val="0"/>
                          <w:marBottom w:val="0"/>
                          <w:divBdr>
                            <w:top w:val="none" w:sz="0" w:space="0" w:color="auto"/>
                            <w:left w:val="none" w:sz="0" w:space="0" w:color="auto"/>
                            <w:bottom w:val="none" w:sz="0" w:space="0" w:color="auto"/>
                            <w:right w:val="single" w:sz="18" w:space="6" w:color="6CE26C"/>
                          </w:divBdr>
                        </w:div>
                        <w:div w:id="1229338383">
                          <w:marLeft w:val="0"/>
                          <w:marRight w:val="240"/>
                          <w:marTop w:val="0"/>
                          <w:marBottom w:val="0"/>
                          <w:divBdr>
                            <w:top w:val="none" w:sz="0" w:space="0" w:color="auto"/>
                            <w:left w:val="none" w:sz="0" w:space="0" w:color="auto"/>
                            <w:bottom w:val="none" w:sz="0" w:space="0" w:color="auto"/>
                            <w:right w:val="single" w:sz="18" w:space="6" w:color="6CE26C"/>
                          </w:divBdr>
                        </w:div>
                        <w:div w:id="1656956279">
                          <w:marLeft w:val="0"/>
                          <w:marRight w:val="240"/>
                          <w:marTop w:val="0"/>
                          <w:marBottom w:val="0"/>
                          <w:divBdr>
                            <w:top w:val="none" w:sz="0" w:space="0" w:color="auto"/>
                            <w:left w:val="none" w:sz="0" w:space="0" w:color="auto"/>
                            <w:bottom w:val="none" w:sz="0" w:space="0" w:color="auto"/>
                            <w:right w:val="single" w:sz="18" w:space="6" w:color="6CE26C"/>
                          </w:divBdr>
                        </w:div>
                        <w:div w:id="1782263055">
                          <w:marLeft w:val="0"/>
                          <w:marRight w:val="240"/>
                          <w:marTop w:val="0"/>
                          <w:marBottom w:val="0"/>
                          <w:divBdr>
                            <w:top w:val="none" w:sz="0" w:space="0" w:color="auto"/>
                            <w:left w:val="none" w:sz="0" w:space="0" w:color="auto"/>
                            <w:bottom w:val="none" w:sz="0" w:space="0" w:color="auto"/>
                            <w:right w:val="single" w:sz="18" w:space="6" w:color="6CE26C"/>
                          </w:divBdr>
                        </w:div>
                        <w:div w:id="501895575">
                          <w:marLeft w:val="0"/>
                          <w:marRight w:val="240"/>
                          <w:marTop w:val="0"/>
                          <w:marBottom w:val="0"/>
                          <w:divBdr>
                            <w:top w:val="none" w:sz="0" w:space="0" w:color="auto"/>
                            <w:left w:val="none" w:sz="0" w:space="0" w:color="auto"/>
                            <w:bottom w:val="none" w:sz="0" w:space="0" w:color="auto"/>
                            <w:right w:val="single" w:sz="18" w:space="6" w:color="6CE26C"/>
                          </w:divBdr>
                        </w:div>
                        <w:div w:id="1043014998">
                          <w:marLeft w:val="0"/>
                          <w:marRight w:val="240"/>
                          <w:marTop w:val="0"/>
                          <w:marBottom w:val="0"/>
                          <w:divBdr>
                            <w:top w:val="none" w:sz="0" w:space="0" w:color="auto"/>
                            <w:left w:val="none" w:sz="0" w:space="0" w:color="auto"/>
                            <w:bottom w:val="none" w:sz="0" w:space="0" w:color="auto"/>
                            <w:right w:val="single" w:sz="18" w:space="6" w:color="6CE26C"/>
                          </w:divBdr>
                        </w:div>
                        <w:div w:id="1420327998">
                          <w:marLeft w:val="0"/>
                          <w:marRight w:val="240"/>
                          <w:marTop w:val="0"/>
                          <w:marBottom w:val="0"/>
                          <w:divBdr>
                            <w:top w:val="none" w:sz="0" w:space="0" w:color="auto"/>
                            <w:left w:val="none" w:sz="0" w:space="0" w:color="auto"/>
                            <w:bottom w:val="none" w:sz="0" w:space="0" w:color="auto"/>
                            <w:right w:val="single" w:sz="18" w:space="6" w:color="6CE26C"/>
                          </w:divBdr>
                        </w:div>
                        <w:div w:id="32632244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62401897">
              <w:marLeft w:val="0"/>
              <w:marRight w:val="0"/>
              <w:marTop w:val="150"/>
              <w:marBottom w:val="150"/>
              <w:divBdr>
                <w:top w:val="none" w:sz="0" w:space="0" w:color="auto"/>
                <w:left w:val="none" w:sz="0" w:space="0" w:color="auto"/>
                <w:bottom w:val="none" w:sz="0" w:space="0" w:color="auto"/>
                <w:right w:val="none" w:sz="0" w:space="0" w:color="auto"/>
              </w:divBdr>
            </w:div>
            <w:div w:id="1207763012">
              <w:marLeft w:val="0"/>
              <w:marRight w:val="0"/>
              <w:marTop w:val="0"/>
              <w:marBottom w:val="0"/>
              <w:divBdr>
                <w:top w:val="none" w:sz="0" w:space="0" w:color="auto"/>
                <w:left w:val="none" w:sz="0" w:space="0" w:color="auto"/>
                <w:bottom w:val="none" w:sz="0" w:space="0" w:color="auto"/>
                <w:right w:val="none" w:sz="0" w:space="0" w:color="auto"/>
              </w:divBdr>
              <w:divsChild>
                <w:div w:id="52702269">
                  <w:marLeft w:val="0"/>
                  <w:marRight w:val="0"/>
                  <w:marTop w:val="0"/>
                  <w:marBottom w:val="0"/>
                  <w:divBdr>
                    <w:top w:val="none" w:sz="0" w:space="0" w:color="auto"/>
                    <w:left w:val="none" w:sz="0" w:space="0" w:color="auto"/>
                    <w:bottom w:val="none" w:sz="0" w:space="0" w:color="auto"/>
                    <w:right w:val="none" w:sz="0" w:space="0" w:color="auto"/>
                  </w:divBdr>
                  <w:divsChild>
                    <w:div w:id="1479615951">
                      <w:marLeft w:val="0"/>
                      <w:marRight w:val="0"/>
                      <w:marTop w:val="240"/>
                      <w:marBottom w:val="240"/>
                      <w:divBdr>
                        <w:top w:val="none" w:sz="0" w:space="0" w:color="auto"/>
                        <w:left w:val="none" w:sz="0" w:space="0" w:color="auto"/>
                        <w:bottom w:val="none" w:sz="0" w:space="0" w:color="auto"/>
                        <w:right w:val="none" w:sz="0" w:space="0" w:color="auto"/>
                      </w:divBdr>
                      <w:divsChild>
                        <w:div w:id="233203766">
                          <w:marLeft w:val="0"/>
                          <w:marRight w:val="240"/>
                          <w:marTop w:val="0"/>
                          <w:marBottom w:val="0"/>
                          <w:divBdr>
                            <w:top w:val="none" w:sz="0" w:space="0" w:color="auto"/>
                            <w:left w:val="none" w:sz="0" w:space="0" w:color="auto"/>
                            <w:bottom w:val="none" w:sz="0" w:space="0" w:color="auto"/>
                            <w:right w:val="single" w:sz="18" w:space="6" w:color="6CE26C"/>
                          </w:divBdr>
                        </w:div>
                        <w:div w:id="146632269">
                          <w:marLeft w:val="0"/>
                          <w:marRight w:val="240"/>
                          <w:marTop w:val="0"/>
                          <w:marBottom w:val="0"/>
                          <w:divBdr>
                            <w:top w:val="none" w:sz="0" w:space="0" w:color="auto"/>
                            <w:left w:val="none" w:sz="0" w:space="0" w:color="auto"/>
                            <w:bottom w:val="none" w:sz="0" w:space="0" w:color="auto"/>
                            <w:right w:val="single" w:sz="18" w:space="6" w:color="6CE26C"/>
                          </w:divBdr>
                        </w:div>
                        <w:div w:id="917596580">
                          <w:marLeft w:val="0"/>
                          <w:marRight w:val="240"/>
                          <w:marTop w:val="0"/>
                          <w:marBottom w:val="0"/>
                          <w:divBdr>
                            <w:top w:val="none" w:sz="0" w:space="0" w:color="auto"/>
                            <w:left w:val="none" w:sz="0" w:space="0" w:color="auto"/>
                            <w:bottom w:val="none" w:sz="0" w:space="0" w:color="auto"/>
                            <w:right w:val="single" w:sz="18" w:space="6" w:color="6CE26C"/>
                          </w:divBdr>
                        </w:div>
                        <w:div w:id="1715545585">
                          <w:marLeft w:val="0"/>
                          <w:marRight w:val="240"/>
                          <w:marTop w:val="0"/>
                          <w:marBottom w:val="0"/>
                          <w:divBdr>
                            <w:top w:val="none" w:sz="0" w:space="0" w:color="auto"/>
                            <w:left w:val="none" w:sz="0" w:space="0" w:color="auto"/>
                            <w:bottom w:val="none" w:sz="0" w:space="0" w:color="auto"/>
                            <w:right w:val="single" w:sz="18" w:space="6" w:color="6CE26C"/>
                          </w:divBdr>
                        </w:div>
                        <w:div w:id="276643141">
                          <w:marLeft w:val="0"/>
                          <w:marRight w:val="240"/>
                          <w:marTop w:val="0"/>
                          <w:marBottom w:val="0"/>
                          <w:divBdr>
                            <w:top w:val="none" w:sz="0" w:space="0" w:color="auto"/>
                            <w:left w:val="none" w:sz="0" w:space="0" w:color="auto"/>
                            <w:bottom w:val="none" w:sz="0" w:space="0" w:color="auto"/>
                            <w:right w:val="single" w:sz="18" w:space="6" w:color="6CE26C"/>
                          </w:divBdr>
                        </w:div>
                        <w:div w:id="381293666">
                          <w:marLeft w:val="0"/>
                          <w:marRight w:val="240"/>
                          <w:marTop w:val="0"/>
                          <w:marBottom w:val="0"/>
                          <w:divBdr>
                            <w:top w:val="none" w:sz="0" w:space="0" w:color="auto"/>
                            <w:left w:val="none" w:sz="0" w:space="0" w:color="auto"/>
                            <w:bottom w:val="none" w:sz="0" w:space="0" w:color="auto"/>
                            <w:right w:val="single" w:sz="18" w:space="6" w:color="6CE26C"/>
                          </w:divBdr>
                        </w:div>
                        <w:div w:id="250702207">
                          <w:marLeft w:val="0"/>
                          <w:marRight w:val="240"/>
                          <w:marTop w:val="0"/>
                          <w:marBottom w:val="0"/>
                          <w:divBdr>
                            <w:top w:val="none" w:sz="0" w:space="0" w:color="auto"/>
                            <w:left w:val="none" w:sz="0" w:space="0" w:color="auto"/>
                            <w:bottom w:val="none" w:sz="0" w:space="0" w:color="auto"/>
                            <w:right w:val="single" w:sz="18" w:space="6" w:color="6CE26C"/>
                          </w:divBdr>
                        </w:div>
                        <w:div w:id="1245921928">
                          <w:marLeft w:val="0"/>
                          <w:marRight w:val="240"/>
                          <w:marTop w:val="0"/>
                          <w:marBottom w:val="0"/>
                          <w:divBdr>
                            <w:top w:val="none" w:sz="0" w:space="0" w:color="auto"/>
                            <w:left w:val="none" w:sz="0" w:space="0" w:color="auto"/>
                            <w:bottom w:val="none" w:sz="0" w:space="0" w:color="auto"/>
                            <w:right w:val="single" w:sz="18" w:space="6" w:color="6CE26C"/>
                          </w:divBdr>
                        </w:div>
                        <w:div w:id="1712918435">
                          <w:marLeft w:val="0"/>
                          <w:marRight w:val="240"/>
                          <w:marTop w:val="0"/>
                          <w:marBottom w:val="0"/>
                          <w:divBdr>
                            <w:top w:val="none" w:sz="0" w:space="0" w:color="auto"/>
                            <w:left w:val="none" w:sz="0" w:space="0" w:color="auto"/>
                            <w:bottom w:val="none" w:sz="0" w:space="0" w:color="auto"/>
                            <w:right w:val="single" w:sz="18" w:space="6" w:color="6CE26C"/>
                          </w:divBdr>
                        </w:div>
                        <w:div w:id="1539659643">
                          <w:marLeft w:val="0"/>
                          <w:marRight w:val="240"/>
                          <w:marTop w:val="0"/>
                          <w:marBottom w:val="0"/>
                          <w:divBdr>
                            <w:top w:val="none" w:sz="0" w:space="0" w:color="auto"/>
                            <w:left w:val="none" w:sz="0" w:space="0" w:color="auto"/>
                            <w:bottom w:val="none" w:sz="0" w:space="0" w:color="auto"/>
                            <w:right w:val="single" w:sz="18" w:space="6" w:color="6CE26C"/>
                          </w:divBdr>
                        </w:div>
                        <w:div w:id="70937495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31803711">
              <w:marLeft w:val="0"/>
              <w:marRight w:val="0"/>
              <w:marTop w:val="0"/>
              <w:marBottom w:val="0"/>
              <w:divBdr>
                <w:top w:val="none" w:sz="0" w:space="0" w:color="auto"/>
                <w:left w:val="none" w:sz="0" w:space="0" w:color="auto"/>
                <w:bottom w:val="none" w:sz="0" w:space="0" w:color="auto"/>
                <w:right w:val="none" w:sz="0" w:space="0" w:color="auto"/>
              </w:divBdr>
              <w:divsChild>
                <w:div w:id="2052798673">
                  <w:marLeft w:val="0"/>
                  <w:marRight w:val="0"/>
                  <w:marTop w:val="0"/>
                  <w:marBottom w:val="0"/>
                  <w:divBdr>
                    <w:top w:val="none" w:sz="0" w:space="0" w:color="auto"/>
                    <w:left w:val="none" w:sz="0" w:space="0" w:color="auto"/>
                    <w:bottom w:val="none" w:sz="0" w:space="0" w:color="auto"/>
                    <w:right w:val="none" w:sz="0" w:space="0" w:color="auto"/>
                  </w:divBdr>
                  <w:divsChild>
                    <w:div w:id="35618521">
                      <w:marLeft w:val="0"/>
                      <w:marRight w:val="0"/>
                      <w:marTop w:val="240"/>
                      <w:marBottom w:val="240"/>
                      <w:divBdr>
                        <w:top w:val="none" w:sz="0" w:space="0" w:color="auto"/>
                        <w:left w:val="none" w:sz="0" w:space="0" w:color="auto"/>
                        <w:bottom w:val="none" w:sz="0" w:space="0" w:color="auto"/>
                        <w:right w:val="none" w:sz="0" w:space="0" w:color="auto"/>
                      </w:divBdr>
                      <w:divsChild>
                        <w:div w:id="1221864690">
                          <w:marLeft w:val="0"/>
                          <w:marRight w:val="240"/>
                          <w:marTop w:val="0"/>
                          <w:marBottom w:val="0"/>
                          <w:divBdr>
                            <w:top w:val="none" w:sz="0" w:space="0" w:color="auto"/>
                            <w:left w:val="none" w:sz="0" w:space="0" w:color="auto"/>
                            <w:bottom w:val="none" w:sz="0" w:space="0" w:color="auto"/>
                            <w:right w:val="single" w:sz="18" w:space="6" w:color="6CE26C"/>
                          </w:divBdr>
                        </w:div>
                        <w:div w:id="1348629382">
                          <w:marLeft w:val="0"/>
                          <w:marRight w:val="240"/>
                          <w:marTop w:val="0"/>
                          <w:marBottom w:val="0"/>
                          <w:divBdr>
                            <w:top w:val="none" w:sz="0" w:space="0" w:color="auto"/>
                            <w:left w:val="none" w:sz="0" w:space="0" w:color="auto"/>
                            <w:bottom w:val="none" w:sz="0" w:space="0" w:color="auto"/>
                            <w:right w:val="single" w:sz="18" w:space="6" w:color="6CE26C"/>
                          </w:divBdr>
                        </w:div>
                        <w:div w:id="196951017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292705784">
              <w:marLeft w:val="0"/>
              <w:marRight w:val="0"/>
              <w:marTop w:val="0"/>
              <w:marBottom w:val="0"/>
              <w:divBdr>
                <w:top w:val="none" w:sz="0" w:space="0" w:color="auto"/>
                <w:left w:val="none" w:sz="0" w:space="0" w:color="auto"/>
                <w:bottom w:val="none" w:sz="0" w:space="0" w:color="auto"/>
                <w:right w:val="none" w:sz="0" w:space="0" w:color="auto"/>
              </w:divBdr>
              <w:divsChild>
                <w:div w:id="319620518">
                  <w:marLeft w:val="0"/>
                  <w:marRight w:val="0"/>
                  <w:marTop w:val="0"/>
                  <w:marBottom w:val="0"/>
                  <w:divBdr>
                    <w:top w:val="none" w:sz="0" w:space="0" w:color="auto"/>
                    <w:left w:val="none" w:sz="0" w:space="0" w:color="auto"/>
                    <w:bottom w:val="none" w:sz="0" w:space="0" w:color="auto"/>
                    <w:right w:val="none" w:sz="0" w:space="0" w:color="auto"/>
                  </w:divBdr>
                  <w:divsChild>
                    <w:div w:id="720053735">
                      <w:marLeft w:val="0"/>
                      <w:marRight w:val="0"/>
                      <w:marTop w:val="240"/>
                      <w:marBottom w:val="240"/>
                      <w:divBdr>
                        <w:top w:val="none" w:sz="0" w:space="0" w:color="auto"/>
                        <w:left w:val="none" w:sz="0" w:space="0" w:color="auto"/>
                        <w:bottom w:val="none" w:sz="0" w:space="0" w:color="auto"/>
                        <w:right w:val="none" w:sz="0" w:space="0" w:color="auto"/>
                      </w:divBdr>
                      <w:divsChild>
                        <w:div w:id="1733233158">
                          <w:marLeft w:val="0"/>
                          <w:marRight w:val="240"/>
                          <w:marTop w:val="0"/>
                          <w:marBottom w:val="0"/>
                          <w:divBdr>
                            <w:top w:val="none" w:sz="0" w:space="0" w:color="auto"/>
                            <w:left w:val="none" w:sz="0" w:space="0" w:color="auto"/>
                            <w:bottom w:val="none" w:sz="0" w:space="0" w:color="auto"/>
                            <w:right w:val="single" w:sz="18" w:space="6" w:color="6CE26C"/>
                          </w:divBdr>
                        </w:div>
                        <w:div w:id="342704838">
                          <w:marLeft w:val="0"/>
                          <w:marRight w:val="240"/>
                          <w:marTop w:val="0"/>
                          <w:marBottom w:val="0"/>
                          <w:divBdr>
                            <w:top w:val="none" w:sz="0" w:space="0" w:color="auto"/>
                            <w:left w:val="none" w:sz="0" w:space="0" w:color="auto"/>
                            <w:bottom w:val="none" w:sz="0" w:space="0" w:color="auto"/>
                            <w:right w:val="single" w:sz="18" w:space="6" w:color="6CE26C"/>
                          </w:divBdr>
                        </w:div>
                        <w:div w:id="1089958777">
                          <w:marLeft w:val="0"/>
                          <w:marRight w:val="240"/>
                          <w:marTop w:val="0"/>
                          <w:marBottom w:val="0"/>
                          <w:divBdr>
                            <w:top w:val="none" w:sz="0" w:space="0" w:color="auto"/>
                            <w:left w:val="none" w:sz="0" w:space="0" w:color="auto"/>
                            <w:bottom w:val="none" w:sz="0" w:space="0" w:color="auto"/>
                            <w:right w:val="single" w:sz="18" w:space="6" w:color="6CE26C"/>
                          </w:divBdr>
                        </w:div>
                        <w:div w:id="605188807">
                          <w:marLeft w:val="0"/>
                          <w:marRight w:val="240"/>
                          <w:marTop w:val="0"/>
                          <w:marBottom w:val="0"/>
                          <w:divBdr>
                            <w:top w:val="none" w:sz="0" w:space="0" w:color="auto"/>
                            <w:left w:val="none" w:sz="0" w:space="0" w:color="auto"/>
                            <w:bottom w:val="none" w:sz="0" w:space="0" w:color="auto"/>
                            <w:right w:val="single" w:sz="18" w:space="6" w:color="6CE26C"/>
                          </w:divBdr>
                        </w:div>
                        <w:div w:id="2025397121">
                          <w:marLeft w:val="0"/>
                          <w:marRight w:val="240"/>
                          <w:marTop w:val="0"/>
                          <w:marBottom w:val="0"/>
                          <w:divBdr>
                            <w:top w:val="none" w:sz="0" w:space="0" w:color="auto"/>
                            <w:left w:val="none" w:sz="0" w:space="0" w:color="auto"/>
                            <w:bottom w:val="none" w:sz="0" w:space="0" w:color="auto"/>
                            <w:right w:val="single" w:sz="18" w:space="6" w:color="6CE26C"/>
                          </w:divBdr>
                        </w:div>
                        <w:div w:id="1044478629">
                          <w:marLeft w:val="0"/>
                          <w:marRight w:val="240"/>
                          <w:marTop w:val="0"/>
                          <w:marBottom w:val="0"/>
                          <w:divBdr>
                            <w:top w:val="none" w:sz="0" w:space="0" w:color="auto"/>
                            <w:left w:val="none" w:sz="0" w:space="0" w:color="auto"/>
                            <w:bottom w:val="none" w:sz="0" w:space="0" w:color="auto"/>
                            <w:right w:val="single" w:sz="18" w:space="6" w:color="6CE26C"/>
                          </w:divBdr>
                        </w:div>
                        <w:div w:id="1006320127">
                          <w:marLeft w:val="0"/>
                          <w:marRight w:val="240"/>
                          <w:marTop w:val="0"/>
                          <w:marBottom w:val="0"/>
                          <w:divBdr>
                            <w:top w:val="none" w:sz="0" w:space="0" w:color="auto"/>
                            <w:left w:val="none" w:sz="0" w:space="0" w:color="auto"/>
                            <w:bottom w:val="none" w:sz="0" w:space="0" w:color="auto"/>
                            <w:right w:val="single" w:sz="18" w:space="6" w:color="6CE26C"/>
                          </w:divBdr>
                        </w:div>
                        <w:div w:id="270598843">
                          <w:marLeft w:val="0"/>
                          <w:marRight w:val="240"/>
                          <w:marTop w:val="0"/>
                          <w:marBottom w:val="0"/>
                          <w:divBdr>
                            <w:top w:val="none" w:sz="0" w:space="0" w:color="auto"/>
                            <w:left w:val="none" w:sz="0" w:space="0" w:color="auto"/>
                            <w:bottom w:val="none" w:sz="0" w:space="0" w:color="auto"/>
                            <w:right w:val="single" w:sz="18" w:space="6" w:color="6CE26C"/>
                          </w:divBdr>
                        </w:div>
                        <w:div w:id="1244216926">
                          <w:marLeft w:val="0"/>
                          <w:marRight w:val="240"/>
                          <w:marTop w:val="0"/>
                          <w:marBottom w:val="0"/>
                          <w:divBdr>
                            <w:top w:val="none" w:sz="0" w:space="0" w:color="auto"/>
                            <w:left w:val="none" w:sz="0" w:space="0" w:color="auto"/>
                            <w:bottom w:val="none" w:sz="0" w:space="0" w:color="auto"/>
                            <w:right w:val="single" w:sz="18" w:space="6" w:color="6CE26C"/>
                          </w:divBdr>
                        </w:div>
                        <w:div w:id="1132598739">
                          <w:marLeft w:val="0"/>
                          <w:marRight w:val="240"/>
                          <w:marTop w:val="0"/>
                          <w:marBottom w:val="0"/>
                          <w:divBdr>
                            <w:top w:val="none" w:sz="0" w:space="0" w:color="auto"/>
                            <w:left w:val="none" w:sz="0" w:space="0" w:color="auto"/>
                            <w:bottom w:val="none" w:sz="0" w:space="0" w:color="auto"/>
                            <w:right w:val="single" w:sz="18" w:space="6" w:color="6CE26C"/>
                          </w:divBdr>
                        </w:div>
                        <w:div w:id="1314068822">
                          <w:marLeft w:val="0"/>
                          <w:marRight w:val="240"/>
                          <w:marTop w:val="0"/>
                          <w:marBottom w:val="0"/>
                          <w:divBdr>
                            <w:top w:val="none" w:sz="0" w:space="0" w:color="auto"/>
                            <w:left w:val="none" w:sz="0" w:space="0" w:color="auto"/>
                            <w:bottom w:val="none" w:sz="0" w:space="0" w:color="auto"/>
                            <w:right w:val="single" w:sz="18" w:space="6" w:color="6CE26C"/>
                          </w:divBdr>
                        </w:div>
                        <w:div w:id="334309614">
                          <w:marLeft w:val="0"/>
                          <w:marRight w:val="240"/>
                          <w:marTop w:val="0"/>
                          <w:marBottom w:val="0"/>
                          <w:divBdr>
                            <w:top w:val="none" w:sz="0" w:space="0" w:color="auto"/>
                            <w:left w:val="none" w:sz="0" w:space="0" w:color="auto"/>
                            <w:bottom w:val="none" w:sz="0" w:space="0" w:color="auto"/>
                            <w:right w:val="single" w:sz="18" w:space="6" w:color="6CE26C"/>
                          </w:divBdr>
                        </w:div>
                        <w:div w:id="937983662">
                          <w:marLeft w:val="0"/>
                          <w:marRight w:val="240"/>
                          <w:marTop w:val="0"/>
                          <w:marBottom w:val="0"/>
                          <w:divBdr>
                            <w:top w:val="none" w:sz="0" w:space="0" w:color="auto"/>
                            <w:left w:val="none" w:sz="0" w:space="0" w:color="auto"/>
                            <w:bottom w:val="none" w:sz="0" w:space="0" w:color="auto"/>
                            <w:right w:val="single" w:sz="18" w:space="6" w:color="6CE26C"/>
                          </w:divBdr>
                        </w:div>
                        <w:div w:id="2084135282">
                          <w:marLeft w:val="0"/>
                          <w:marRight w:val="240"/>
                          <w:marTop w:val="0"/>
                          <w:marBottom w:val="0"/>
                          <w:divBdr>
                            <w:top w:val="none" w:sz="0" w:space="0" w:color="auto"/>
                            <w:left w:val="none" w:sz="0" w:space="0" w:color="auto"/>
                            <w:bottom w:val="none" w:sz="0" w:space="0" w:color="auto"/>
                            <w:right w:val="single" w:sz="18" w:space="6" w:color="6CE26C"/>
                          </w:divBdr>
                        </w:div>
                        <w:div w:id="2086947170">
                          <w:marLeft w:val="0"/>
                          <w:marRight w:val="240"/>
                          <w:marTop w:val="0"/>
                          <w:marBottom w:val="0"/>
                          <w:divBdr>
                            <w:top w:val="none" w:sz="0" w:space="0" w:color="auto"/>
                            <w:left w:val="none" w:sz="0" w:space="0" w:color="auto"/>
                            <w:bottom w:val="none" w:sz="0" w:space="0" w:color="auto"/>
                            <w:right w:val="single" w:sz="18" w:space="6" w:color="6CE26C"/>
                          </w:divBdr>
                        </w:div>
                        <w:div w:id="1577588181">
                          <w:marLeft w:val="0"/>
                          <w:marRight w:val="240"/>
                          <w:marTop w:val="0"/>
                          <w:marBottom w:val="0"/>
                          <w:divBdr>
                            <w:top w:val="none" w:sz="0" w:space="0" w:color="auto"/>
                            <w:left w:val="none" w:sz="0" w:space="0" w:color="auto"/>
                            <w:bottom w:val="none" w:sz="0" w:space="0" w:color="auto"/>
                            <w:right w:val="single" w:sz="18" w:space="6" w:color="6CE26C"/>
                          </w:divBdr>
                        </w:div>
                        <w:div w:id="468478780">
                          <w:marLeft w:val="0"/>
                          <w:marRight w:val="240"/>
                          <w:marTop w:val="0"/>
                          <w:marBottom w:val="0"/>
                          <w:divBdr>
                            <w:top w:val="none" w:sz="0" w:space="0" w:color="auto"/>
                            <w:left w:val="none" w:sz="0" w:space="0" w:color="auto"/>
                            <w:bottom w:val="none" w:sz="0" w:space="0" w:color="auto"/>
                            <w:right w:val="single" w:sz="18" w:space="6" w:color="6CE26C"/>
                          </w:divBdr>
                        </w:div>
                        <w:div w:id="217282952">
                          <w:marLeft w:val="0"/>
                          <w:marRight w:val="240"/>
                          <w:marTop w:val="0"/>
                          <w:marBottom w:val="0"/>
                          <w:divBdr>
                            <w:top w:val="none" w:sz="0" w:space="0" w:color="auto"/>
                            <w:left w:val="none" w:sz="0" w:space="0" w:color="auto"/>
                            <w:bottom w:val="none" w:sz="0" w:space="0" w:color="auto"/>
                            <w:right w:val="single" w:sz="18" w:space="6" w:color="6CE26C"/>
                          </w:divBdr>
                        </w:div>
                        <w:div w:id="2030594434">
                          <w:marLeft w:val="0"/>
                          <w:marRight w:val="240"/>
                          <w:marTop w:val="0"/>
                          <w:marBottom w:val="0"/>
                          <w:divBdr>
                            <w:top w:val="none" w:sz="0" w:space="0" w:color="auto"/>
                            <w:left w:val="none" w:sz="0" w:space="0" w:color="auto"/>
                            <w:bottom w:val="none" w:sz="0" w:space="0" w:color="auto"/>
                            <w:right w:val="single" w:sz="18" w:space="6" w:color="6CE26C"/>
                          </w:divBdr>
                        </w:div>
                        <w:div w:id="1508709927">
                          <w:marLeft w:val="0"/>
                          <w:marRight w:val="240"/>
                          <w:marTop w:val="0"/>
                          <w:marBottom w:val="0"/>
                          <w:divBdr>
                            <w:top w:val="none" w:sz="0" w:space="0" w:color="auto"/>
                            <w:left w:val="none" w:sz="0" w:space="0" w:color="auto"/>
                            <w:bottom w:val="none" w:sz="0" w:space="0" w:color="auto"/>
                            <w:right w:val="single" w:sz="18" w:space="6" w:color="6CE26C"/>
                          </w:divBdr>
                        </w:div>
                        <w:div w:id="1850369166">
                          <w:marLeft w:val="0"/>
                          <w:marRight w:val="240"/>
                          <w:marTop w:val="0"/>
                          <w:marBottom w:val="0"/>
                          <w:divBdr>
                            <w:top w:val="none" w:sz="0" w:space="0" w:color="auto"/>
                            <w:left w:val="none" w:sz="0" w:space="0" w:color="auto"/>
                            <w:bottom w:val="none" w:sz="0" w:space="0" w:color="auto"/>
                            <w:right w:val="single" w:sz="18" w:space="6" w:color="6CE26C"/>
                          </w:divBdr>
                        </w:div>
                        <w:div w:id="1001545361">
                          <w:marLeft w:val="0"/>
                          <w:marRight w:val="240"/>
                          <w:marTop w:val="0"/>
                          <w:marBottom w:val="0"/>
                          <w:divBdr>
                            <w:top w:val="none" w:sz="0" w:space="0" w:color="auto"/>
                            <w:left w:val="none" w:sz="0" w:space="0" w:color="auto"/>
                            <w:bottom w:val="none" w:sz="0" w:space="0" w:color="auto"/>
                            <w:right w:val="single" w:sz="18" w:space="6" w:color="6CE26C"/>
                          </w:divBdr>
                        </w:div>
                        <w:div w:id="28653816">
                          <w:marLeft w:val="0"/>
                          <w:marRight w:val="240"/>
                          <w:marTop w:val="0"/>
                          <w:marBottom w:val="0"/>
                          <w:divBdr>
                            <w:top w:val="none" w:sz="0" w:space="0" w:color="auto"/>
                            <w:left w:val="none" w:sz="0" w:space="0" w:color="auto"/>
                            <w:bottom w:val="none" w:sz="0" w:space="0" w:color="auto"/>
                            <w:right w:val="single" w:sz="18" w:space="6" w:color="6CE26C"/>
                          </w:divBdr>
                        </w:div>
                        <w:div w:id="406540589">
                          <w:marLeft w:val="0"/>
                          <w:marRight w:val="240"/>
                          <w:marTop w:val="0"/>
                          <w:marBottom w:val="0"/>
                          <w:divBdr>
                            <w:top w:val="none" w:sz="0" w:space="0" w:color="auto"/>
                            <w:left w:val="none" w:sz="0" w:space="0" w:color="auto"/>
                            <w:bottom w:val="none" w:sz="0" w:space="0" w:color="auto"/>
                            <w:right w:val="single" w:sz="18" w:space="6" w:color="6CE26C"/>
                          </w:divBdr>
                        </w:div>
                        <w:div w:id="1350989399">
                          <w:marLeft w:val="0"/>
                          <w:marRight w:val="240"/>
                          <w:marTop w:val="0"/>
                          <w:marBottom w:val="0"/>
                          <w:divBdr>
                            <w:top w:val="none" w:sz="0" w:space="0" w:color="auto"/>
                            <w:left w:val="none" w:sz="0" w:space="0" w:color="auto"/>
                            <w:bottom w:val="none" w:sz="0" w:space="0" w:color="auto"/>
                            <w:right w:val="single" w:sz="18" w:space="6" w:color="6CE26C"/>
                          </w:divBdr>
                        </w:div>
                        <w:div w:id="206111980">
                          <w:marLeft w:val="0"/>
                          <w:marRight w:val="240"/>
                          <w:marTop w:val="0"/>
                          <w:marBottom w:val="0"/>
                          <w:divBdr>
                            <w:top w:val="none" w:sz="0" w:space="0" w:color="auto"/>
                            <w:left w:val="none" w:sz="0" w:space="0" w:color="auto"/>
                            <w:bottom w:val="none" w:sz="0" w:space="0" w:color="auto"/>
                            <w:right w:val="single" w:sz="18" w:space="6" w:color="6CE26C"/>
                          </w:divBdr>
                        </w:div>
                        <w:div w:id="1399980694">
                          <w:marLeft w:val="0"/>
                          <w:marRight w:val="240"/>
                          <w:marTop w:val="0"/>
                          <w:marBottom w:val="0"/>
                          <w:divBdr>
                            <w:top w:val="none" w:sz="0" w:space="0" w:color="auto"/>
                            <w:left w:val="none" w:sz="0" w:space="0" w:color="auto"/>
                            <w:bottom w:val="none" w:sz="0" w:space="0" w:color="auto"/>
                            <w:right w:val="single" w:sz="18" w:space="6" w:color="6CE26C"/>
                          </w:divBdr>
                        </w:div>
                        <w:div w:id="902984040">
                          <w:marLeft w:val="0"/>
                          <w:marRight w:val="240"/>
                          <w:marTop w:val="0"/>
                          <w:marBottom w:val="0"/>
                          <w:divBdr>
                            <w:top w:val="none" w:sz="0" w:space="0" w:color="auto"/>
                            <w:left w:val="none" w:sz="0" w:space="0" w:color="auto"/>
                            <w:bottom w:val="none" w:sz="0" w:space="0" w:color="auto"/>
                            <w:right w:val="single" w:sz="18" w:space="6" w:color="6CE26C"/>
                          </w:divBdr>
                        </w:div>
                        <w:div w:id="1590308915">
                          <w:marLeft w:val="0"/>
                          <w:marRight w:val="240"/>
                          <w:marTop w:val="0"/>
                          <w:marBottom w:val="0"/>
                          <w:divBdr>
                            <w:top w:val="none" w:sz="0" w:space="0" w:color="auto"/>
                            <w:left w:val="none" w:sz="0" w:space="0" w:color="auto"/>
                            <w:bottom w:val="none" w:sz="0" w:space="0" w:color="auto"/>
                            <w:right w:val="single" w:sz="18" w:space="6" w:color="6CE26C"/>
                          </w:divBdr>
                        </w:div>
                        <w:div w:id="644815862">
                          <w:marLeft w:val="0"/>
                          <w:marRight w:val="240"/>
                          <w:marTop w:val="0"/>
                          <w:marBottom w:val="0"/>
                          <w:divBdr>
                            <w:top w:val="none" w:sz="0" w:space="0" w:color="auto"/>
                            <w:left w:val="none" w:sz="0" w:space="0" w:color="auto"/>
                            <w:bottom w:val="none" w:sz="0" w:space="0" w:color="auto"/>
                            <w:right w:val="single" w:sz="18" w:space="6" w:color="6CE26C"/>
                          </w:divBdr>
                        </w:div>
                        <w:div w:id="1067339136">
                          <w:marLeft w:val="0"/>
                          <w:marRight w:val="240"/>
                          <w:marTop w:val="0"/>
                          <w:marBottom w:val="0"/>
                          <w:divBdr>
                            <w:top w:val="none" w:sz="0" w:space="0" w:color="auto"/>
                            <w:left w:val="none" w:sz="0" w:space="0" w:color="auto"/>
                            <w:bottom w:val="none" w:sz="0" w:space="0" w:color="auto"/>
                            <w:right w:val="single" w:sz="18" w:space="6" w:color="6CE26C"/>
                          </w:divBdr>
                        </w:div>
                        <w:div w:id="1128401162">
                          <w:marLeft w:val="0"/>
                          <w:marRight w:val="240"/>
                          <w:marTop w:val="0"/>
                          <w:marBottom w:val="0"/>
                          <w:divBdr>
                            <w:top w:val="none" w:sz="0" w:space="0" w:color="auto"/>
                            <w:left w:val="none" w:sz="0" w:space="0" w:color="auto"/>
                            <w:bottom w:val="none" w:sz="0" w:space="0" w:color="auto"/>
                            <w:right w:val="single" w:sz="18" w:space="6" w:color="6CE26C"/>
                          </w:divBdr>
                        </w:div>
                        <w:div w:id="1468623898">
                          <w:marLeft w:val="0"/>
                          <w:marRight w:val="240"/>
                          <w:marTop w:val="0"/>
                          <w:marBottom w:val="0"/>
                          <w:divBdr>
                            <w:top w:val="none" w:sz="0" w:space="0" w:color="auto"/>
                            <w:left w:val="none" w:sz="0" w:space="0" w:color="auto"/>
                            <w:bottom w:val="none" w:sz="0" w:space="0" w:color="auto"/>
                            <w:right w:val="single" w:sz="18" w:space="6" w:color="6CE26C"/>
                          </w:divBdr>
                        </w:div>
                        <w:div w:id="1389374978">
                          <w:marLeft w:val="0"/>
                          <w:marRight w:val="240"/>
                          <w:marTop w:val="0"/>
                          <w:marBottom w:val="0"/>
                          <w:divBdr>
                            <w:top w:val="none" w:sz="0" w:space="0" w:color="auto"/>
                            <w:left w:val="none" w:sz="0" w:space="0" w:color="auto"/>
                            <w:bottom w:val="none" w:sz="0" w:space="0" w:color="auto"/>
                            <w:right w:val="single" w:sz="18" w:space="6" w:color="6CE26C"/>
                          </w:divBdr>
                        </w:div>
                        <w:div w:id="53439179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179662790">
              <w:marLeft w:val="0"/>
              <w:marRight w:val="0"/>
              <w:marTop w:val="0"/>
              <w:marBottom w:val="0"/>
              <w:divBdr>
                <w:top w:val="none" w:sz="0" w:space="0" w:color="auto"/>
                <w:left w:val="none" w:sz="0" w:space="0" w:color="auto"/>
                <w:bottom w:val="none" w:sz="0" w:space="0" w:color="auto"/>
                <w:right w:val="none" w:sz="0" w:space="0" w:color="auto"/>
              </w:divBdr>
              <w:divsChild>
                <w:div w:id="1465193025">
                  <w:marLeft w:val="0"/>
                  <w:marRight w:val="0"/>
                  <w:marTop w:val="0"/>
                  <w:marBottom w:val="0"/>
                  <w:divBdr>
                    <w:top w:val="none" w:sz="0" w:space="0" w:color="auto"/>
                    <w:left w:val="none" w:sz="0" w:space="0" w:color="auto"/>
                    <w:bottom w:val="none" w:sz="0" w:space="0" w:color="auto"/>
                    <w:right w:val="none" w:sz="0" w:space="0" w:color="auto"/>
                  </w:divBdr>
                  <w:divsChild>
                    <w:div w:id="2027487805">
                      <w:marLeft w:val="0"/>
                      <w:marRight w:val="0"/>
                      <w:marTop w:val="240"/>
                      <w:marBottom w:val="240"/>
                      <w:divBdr>
                        <w:top w:val="none" w:sz="0" w:space="0" w:color="auto"/>
                        <w:left w:val="none" w:sz="0" w:space="0" w:color="auto"/>
                        <w:bottom w:val="none" w:sz="0" w:space="0" w:color="auto"/>
                        <w:right w:val="none" w:sz="0" w:space="0" w:color="auto"/>
                      </w:divBdr>
                      <w:divsChild>
                        <w:div w:id="2124570953">
                          <w:marLeft w:val="0"/>
                          <w:marRight w:val="240"/>
                          <w:marTop w:val="0"/>
                          <w:marBottom w:val="0"/>
                          <w:divBdr>
                            <w:top w:val="none" w:sz="0" w:space="0" w:color="auto"/>
                            <w:left w:val="none" w:sz="0" w:space="0" w:color="auto"/>
                            <w:bottom w:val="none" w:sz="0" w:space="0" w:color="auto"/>
                            <w:right w:val="single" w:sz="18" w:space="6" w:color="6CE26C"/>
                          </w:divBdr>
                        </w:div>
                        <w:div w:id="1268780267">
                          <w:marLeft w:val="0"/>
                          <w:marRight w:val="240"/>
                          <w:marTop w:val="0"/>
                          <w:marBottom w:val="0"/>
                          <w:divBdr>
                            <w:top w:val="none" w:sz="0" w:space="0" w:color="auto"/>
                            <w:left w:val="none" w:sz="0" w:space="0" w:color="auto"/>
                            <w:bottom w:val="none" w:sz="0" w:space="0" w:color="auto"/>
                            <w:right w:val="single" w:sz="18" w:space="6" w:color="6CE26C"/>
                          </w:divBdr>
                        </w:div>
                        <w:div w:id="348722290">
                          <w:marLeft w:val="0"/>
                          <w:marRight w:val="240"/>
                          <w:marTop w:val="0"/>
                          <w:marBottom w:val="0"/>
                          <w:divBdr>
                            <w:top w:val="none" w:sz="0" w:space="0" w:color="auto"/>
                            <w:left w:val="none" w:sz="0" w:space="0" w:color="auto"/>
                            <w:bottom w:val="none" w:sz="0" w:space="0" w:color="auto"/>
                            <w:right w:val="single" w:sz="18" w:space="6" w:color="6CE26C"/>
                          </w:divBdr>
                        </w:div>
                        <w:div w:id="1994751763">
                          <w:marLeft w:val="0"/>
                          <w:marRight w:val="240"/>
                          <w:marTop w:val="0"/>
                          <w:marBottom w:val="0"/>
                          <w:divBdr>
                            <w:top w:val="none" w:sz="0" w:space="0" w:color="auto"/>
                            <w:left w:val="none" w:sz="0" w:space="0" w:color="auto"/>
                            <w:bottom w:val="none" w:sz="0" w:space="0" w:color="auto"/>
                            <w:right w:val="single" w:sz="18" w:space="6" w:color="6CE26C"/>
                          </w:divBdr>
                        </w:div>
                        <w:div w:id="492449461">
                          <w:marLeft w:val="0"/>
                          <w:marRight w:val="240"/>
                          <w:marTop w:val="0"/>
                          <w:marBottom w:val="0"/>
                          <w:divBdr>
                            <w:top w:val="none" w:sz="0" w:space="0" w:color="auto"/>
                            <w:left w:val="none" w:sz="0" w:space="0" w:color="auto"/>
                            <w:bottom w:val="none" w:sz="0" w:space="0" w:color="auto"/>
                            <w:right w:val="single" w:sz="18" w:space="6" w:color="6CE26C"/>
                          </w:divBdr>
                        </w:div>
                        <w:div w:id="1766807962">
                          <w:marLeft w:val="0"/>
                          <w:marRight w:val="240"/>
                          <w:marTop w:val="0"/>
                          <w:marBottom w:val="0"/>
                          <w:divBdr>
                            <w:top w:val="none" w:sz="0" w:space="0" w:color="auto"/>
                            <w:left w:val="none" w:sz="0" w:space="0" w:color="auto"/>
                            <w:bottom w:val="none" w:sz="0" w:space="0" w:color="auto"/>
                            <w:right w:val="single" w:sz="18" w:space="6" w:color="6CE26C"/>
                          </w:divBdr>
                        </w:div>
                        <w:div w:id="12460175">
                          <w:marLeft w:val="0"/>
                          <w:marRight w:val="240"/>
                          <w:marTop w:val="0"/>
                          <w:marBottom w:val="0"/>
                          <w:divBdr>
                            <w:top w:val="none" w:sz="0" w:space="0" w:color="auto"/>
                            <w:left w:val="none" w:sz="0" w:space="0" w:color="auto"/>
                            <w:bottom w:val="none" w:sz="0" w:space="0" w:color="auto"/>
                            <w:right w:val="single" w:sz="18" w:space="6" w:color="6CE26C"/>
                          </w:divBdr>
                        </w:div>
                        <w:div w:id="482088255">
                          <w:marLeft w:val="0"/>
                          <w:marRight w:val="240"/>
                          <w:marTop w:val="0"/>
                          <w:marBottom w:val="0"/>
                          <w:divBdr>
                            <w:top w:val="none" w:sz="0" w:space="0" w:color="auto"/>
                            <w:left w:val="none" w:sz="0" w:space="0" w:color="auto"/>
                            <w:bottom w:val="none" w:sz="0" w:space="0" w:color="auto"/>
                            <w:right w:val="single" w:sz="18" w:space="6" w:color="6CE26C"/>
                          </w:divBdr>
                        </w:div>
                        <w:div w:id="356853843">
                          <w:marLeft w:val="0"/>
                          <w:marRight w:val="240"/>
                          <w:marTop w:val="0"/>
                          <w:marBottom w:val="0"/>
                          <w:divBdr>
                            <w:top w:val="none" w:sz="0" w:space="0" w:color="auto"/>
                            <w:left w:val="none" w:sz="0" w:space="0" w:color="auto"/>
                            <w:bottom w:val="none" w:sz="0" w:space="0" w:color="auto"/>
                            <w:right w:val="single" w:sz="18" w:space="6" w:color="6CE26C"/>
                          </w:divBdr>
                        </w:div>
                        <w:div w:id="259027019">
                          <w:marLeft w:val="0"/>
                          <w:marRight w:val="240"/>
                          <w:marTop w:val="0"/>
                          <w:marBottom w:val="0"/>
                          <w:divBdr>
                            <w:top w:val="none" w:sz="0" w:space="0" w:color="auto"/>
                            <w:left w:val="none" w:sz="0" w:space="0" w:color="auto"/>
                            <w:bottom w:val="none" w:sz="0" w:space="0" w:color="auto"/>
                            <w:right w:val="single" w:sz="18" w:space="6" w:color="6CE26C"/>
                          </w:divBdr>
                        </w:div>
                        <w:div w:id="145708888">
                          <w:marLeft w:val="0"/>
                          <w:marRight w:val="240"/>
                          <w:marTop w:val="0"/>
                          <w:marBottom w:val="0"/>
                          <w:divBdr>
                            <w:top w:val="none" w:sz="0" w:space="0" w:color="auto"/>
                            <w:left w:val="none" w:sz="0" w:space="0" w:color="auto"/>
                            <w:bottom w:val="none" w:sz="0" w:space="0" w:color="auto"/>
                            <w:right w:val="single" w:sz="18" w:space="6" w:color="6CE26C"/>
                          </w:divBdr>
                        </w:div>
                        <w:div w:id="2017147361">
                          <w:marLeft w:val="0"/>
                          <w:marRight w:val="240"/>
                          <w:marTop w:val="0"/>
                          <w:marBottom w:val="0"/>
                          <w:divBdr>
                            <w:top w:val="none" w:sz="0" w:space="0" w:color="auto"/>
                            <w:left w:val="none" w:sz="0" w:space="0" w:color="auto"/>
                            <w:bottom w:val="none" w:sz="0" w:space="0" w:color="auto"/>
                            <w:right w:val="single" w:sz="18" w:space="6" w:color="6CE26C"/>
                          </w:divBdr>
                        </w:div>
                        <w:div w:id="2127116867">
                          <w:marLeft w:val="0"/>
                          <w:marRight w:val="240"/>
                          <w:marTop w:val="0"/>
                          <w:marBottom w:val="0"/>
                          <w:divBdr>
                            <w:top w:val="none" w:sz="0" w:space="0" w:color="auto"/>
                            <w:left w:val="none" w:sz="0" w:space="0" w:color="auto"/>
                            <w:bottom w:val="none" w:sz="0" w:space="0" w:color="auto"/>
                            <w:right w:val="single" w:sz="18" w:space="6" w:color="6CE26C"/>
                          </w:divBdr>
                        </w:div>
                        <w:div w:id="873926039">
                          <w:marLeft w:val="0"/>
                          <w:marRight w:val="240"/>
                          <w:marTop w:val="0"/>
                          <w:marBottom w:val="0"/>
                          <w:divBdr>
                            <w:top w:val="none" w:sz="0" w:space="0" w:color="auto"/>
                            <w:left w:val="none" w:sz="0" w:space="0" w:color="auto"/>
                            <w:bottom w:val="none" w:sz="0" w:space="0" w:color="auto"/>
                            <w:right w:val="single" w:sz="18" w:space="6" w:color="6CE26C"/>
                          </w:divBdr>
                        </w:div>
                        <w:div w:id="1839615541">
                          <w:marLeft w:val="0"/>
                          <w:marRight w:val="240"/>
                          <w:marTop w:val="0"/>
                          <w:marBottom w:val="0"/>
                          <w:divBdr>
                            <w:top w:val="none" w:sz="0" w:space="0" w:color="auto"/>
                            <w:left w:val="none" w:sz="0" w:space="0" w:color="auto"/>
                            <w:bottom w:val="none" w:sz="0" w:space="0" w:color="auto"/>
                            <w:right w:val="single" w:sz="18" w:space="6" w:color="6CE26C"/>
                          </w:divBdr>
                        </w:div>
                        <w:div w:id="1430009512">
                          <w:marLeft w:val="0"/>
                          <w:marRight w:val="240"/>
                          <w:marTop w:val="0"/>
                          <w:marBottom w:val="0"/>
                          <w:divBdr>
                            <w:top w:val="none" w:sz="0" w:space="0" w:color="auto"/>
                            <w:left w:val="none" w:sz="0" w:space="0" w:color="auto"/>
                            <w:bottom w:val="none" w:sz="0" w:space="0" w:color="auto"/>
                            <w:right w:val="single" w:sz="18" w:space="6" w:color="6CE26C"/>
                          </w:divBdr>
                        </w:div>
                        <w:div w:id="1427768647">
                          <w:marLeft w:val="0"/>
                          <w:marRight w:val="240"/>
                          <w:marTop w:val="0"/>
                          <w:marBottom w:val="0"/>
                          <w:divBdr>
                            <w:top w:val="none" w:sz="0" w:space="0" w:color="auto"/>
                            <w:left w:val="none" w:sz="0" w:space="0" w:color="auto"/>
                            <w:bottom w:val="none" w:sz="0" w:space="0" w:color="auto"/>
                            <w:right w:val="single" w:sz="18" w:space="6" w:color="6CE26C"/>
                          </w:divBdr>
                        </w:div>
                        <w:div w:id="1869223615">
                          <w:marLeft w:val="0"/>
                          <w:marRight w:val="240"/>
                          <w:marTop w:val="0"/>
                          <w:marBottom w:val="0"/>
                          <w:divBdr>
                            <w:top w:val="none" w:sz="0" w:space="0" w:color="auto"/>
                            <w:left w:val="none" w:sz="0" w:space="0" w:color="auto"/>
                            <w:bottom w:val="none" w:sz="0" w:space="0" w:color="auto"/>
                            <w:right w:val="single" w:sz="18" w:space="6" w:color="6CE26C"/>
                          </w:divBdr>
                        </w:div>
                        <w:div w:id="733283597">
                          <w:marLeft w:val="0"/>
                          <w:marRight w:val="240"/>
                          <w:marTop w:val="0"/>
                          <w:marBottom w:val="0"/>
                          <w:divBdr>
                            <w:top w:val="none" w:sz="0" w:space="0" w:color="auto"/>
                            <w:left w:val="none" w:sz="0" w:space="0" w:color="auto"/>
                            <w:bottom w:val="none" w:sz="0" w:space="0" w:color="auto"/>
                            <w:right w:val="single" w:sz="18" w:space="6" w:color="6CE26C"/>
                          </w:divBdr>
                        </w:div>
                        <w:div w:id="1066144203">
                          <w:marLeft w:val="0"/>
                          <w:marRight w:val="240"/>
                          <w:marTop w:val="0"/>
                          <w:marBottom w:val="0"/>
                          <w:divBdr>
                            <w:top w:val="none" w:sz="0" w:space="0" w:color="auto"/>
                            <w:left w:val="none" w:sz="0" w:space="0" w:color="auto"/>
                            <w:bottom w:val="none" w:sz="0" w:space="0" w:color="auto"/>
                            <w:right w:val="single" w:sz="18" w:space="6" w:color="6CE26C"/>
                          </w:divBdr>
                        </w:div>
                        <w:div w:id="450636822">
                          <w:marLeft w:val="0"/>
                          <w:marRight w:val="240"/>
                          <w:marTop w:val="0"/>
                          <w:marBottom w:val="0"/>
                          <w:divBdr>
                            <w:top w:val="none" w:sz="0" w:space="0" w:color="auto"/>
                            <w:left w:val="none" w:sz="0" w:space="0" w:color="auto"/>
                            <w:bottom w:val="none" w:sz="0" w:space="0" w:color="auto"/>
                            <w:right w:val="single" w:sz="18" w:space="6" w:color="6CE26C"/>
                          </w:divBdr>
                        </w:div>
                        <w:div w:id="1408847103">
                          <w:marLeft w:val="0"/>
                          <w:marRight w:val="240"/>
                          <w:marTop w:val="0"/>
                          <w:marBottom w:val="0"/>
                          <w:divBdr>
                            <w:top w:val="none" w:sz="0" w:space="0" w:color="auto"/>
                            <w:left w:val="none" w:sz="0" w:space="0" w:color="auto"/>
                            <w:bottom w:val="none" w:sz="0" w:space="0" w:color="auto"/>
                            <w:right w:val="single" w:sz="18" w:space="6" w:color="6CE26C"/>
                          </w:divBdr>
                        </w:div>
                        <w:div w:id="1596552532">
                          <w:marLeft w:val="0"/>
                          <w:marRight w:val="240"/>
                          <w:marTop w:val="0"/>
                          <w:marBottom w:val="0"/>
                          <w:divBdr>
                            <w:top w:val="none" w:sz="0" w:space="0" w:color="auto"/>
                            <w:left w:val="none" w:sz="0" w:space="0" w:color="auto"/>
                            <w:bottom w:val="none" w:sz="0" w:space="0" w:color="auto"/>
                            <w:right w:val="single" w:sz="18" w:space="6" w:color="6CE26C"/>
                          </w:divBdr>
                        </w:div>
                        <w:div w:id="1377704661">
                          <w:marLeft w:val="0"/>
                          <w:marRight w:val="240"/>
                          <w:marTop w:val="0"/>
                          <w:marBottom w:val="0"/>
                          <w:divBdr>
                            <w:top w:val="none" w:sz="0" w:space="0" w:color="auto"/>
                            <w:left w:val="none" w:sz="0" w:space="0" w:color="auto"/>
                            <w:bottom w:val="none" w:sz="0" w:space="0" w:color="auto"/>
                            <w:right w:val="single" w:sz="18" w:space="6" w:color="6CE26C"/>
                          </w:divBdr>
                        </w:div>
                        <w:div w:id="1717848434">
                          <w:marLeft w:val="0"/>
                          <w:marRight w:val="240"/>
                          <w:marTop w:val="0"/>
                          <w:marBottom w:val="0"/>
                          <w:divBdr>
                            <w:top w:val="none" w:sz="0" w:space="0" w:color="auto"/>
                            <w:left w:val="none" w:sz="0" w:space="0" w:color="auto"/>
                            <w:bottom w:val="none" w:sz="0" w:space="0" w:color="auto"/>
                            <w:right w:val="single" w:sz="18" w:space="6" w:color="6CE26C"/>
                          </w:divBdr>
                        </w:div>
                        <w:div w:id="904414683">
                          <w:marLeft w:val="0"/>
                          <w:marRight w:val="240"/>
                          <w:marTop w:val="0"/>
                          <w:marBottom w:val="0"/>
                          <w:divBdr>
                            <w:top w:val="none" w:sz="0" w:space="0" w:color="auto"/>
                            <w:left w:val="none" w:sz="0" w:space="0" w:color="auto"/>
                            <w:bottom w:val="none" w:sz="0" w:space="0" w:color="auto"/>
                            <w:right w:val="single" w:sz="18" w:space="6" w:color="6CE26C"/>
                          </w:divBdr>
                        </w:div>
                        <w:div w:id="2115132841">
                          <w:marLeft w:val="0"/>
                          <w:marRight w:val="240"/>
                          <w:marTop w:val="0"/>
                          <w:marBottom w:val="0"/>
                          <w:divBdr>
                            <w:top w:val="none" w:sz="0" w:space="0" w:color="auto"/>
                            <w:left w:val="none" w:sz="0" w:space="0" w:color="auto"/>
                            <w:bottom w:val="none" w:sz="0" w:space="0" w:color="auto"/>
                            <w:right w:val="single" w:sz="18" w:space="6" w:color="6CE26C"/>
                          </w:divBdr>
                        </w:div>
                        <w:div w:id="124414851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54585020">
              <w:marLeft w:val="0"/>
              <w:marRight w:val="0"/>
              <w:marTop w:val="0"/>
              <w:marBottom w:val="0"/>
              <w:divBdr>
                <w:top w:val="none" w:sz="0" w:space="0" w:color="auto"/>
                <w:left w:val="none" w:sz="0" w:space="0" w:color="auto"/>
                <w:bottom w:val="none" w:sz="0" w:space="0" w:color="auto"/>
                <w:right w:val="none" w:sz="0" w:space="0" w:color="auto"/>
              </w:divBdr>
              <w:divsChild>
                <w:div w:id="742024190">
                  <w:marLeft w:val="0"/>
                  <w:marRight w:val="0"/>
                  <w:marTop w:val="0"/>
                  <w:marBottom w:val="0"/>
                  <w:divBdr>
                    <w:top w:val="none" w:sz="0" w:space="0" w:color="auto"/>
                    <w:left w:val="none" w:sz="0" w:space="0" w:color="auto"/>
                    <w:bottom w:val="none" w:sz="0" w:space="0" w:color="auto"/>
                    <w:right w:val="none" w:sz="0" w:space="0" w:color="auto"/>
                  </w:divBdr>
                  <w:divsChild>
                    <w:div w:id="1709253899">
                      <w:marLeft w:val="0"/>
                      <w:marRight w:val="0"/>
                      <w:marTop w:val="240"/>
                      <w:marBottom w:val="240"/>
                      <w:divBdr>
                        <w:top w:val="none" w:sz="0" w:space="0" w:color="auto"/>
                        <w:left w:val="none" w:sz="0" w:space="0" w:color="auto"/>
                        <w:bottom w:val="none" w:sz="0" w:space="0" w:color="auto"/>
                        <w:right w:val="none" w:sz="0" w:space="0" w:color="auto"/>
                      </w:divBdr>
                      <w:divsChild>
                        <w:div w:id="214199322">
                          <w:marLeft w:val="0"/>
                          <w:marRight w:val="240"/>
                          <w:marTop w:val="0"/>
                          <w:marBottom w:val="0"/>
                          <w:divBdr>
                            <w:top w:val="none" w:sz="0" w:space="0" w:color="auto"/>
                            <w:left w:val="none" w:sz="0" w:space="0" w:color="auto"/>
                            <w:bottom w:val="none" w:sz="0" w:space="0" w:color="auto"/>
                            <w:right w:val="single" w:sz="18" w:space="6" w:color="6CE26C"/>
                          </w:divBdr>
                        </w:div>
                        <w:div w:id="1435200791">
                          <w:marLeft w:val="0"/>
                          <w:marRight w:val="240"/>
                          <w:marTop w:val="0"/>
                          <w:marBottom w:val="0"/>
                          <w:divBdr>
                            <w:top w:val="none" w:sz="0" w:space="0" w:color="auto"/>
                            <w:left w:val="none" w:sz="0" w:space="0" w:color="auto"/>
                            <w:bottom w:val="none" w:sz="0" w:space="0" w:color="auto"/>
                            <w:right w:val="single" w:sz="18" w:space="6" w:color="6CE26C"/>
                          </w:divBdr>
                        </w:div>
                        <w:div w:id="1044407817">
                          <w:marLeft w:val="0"/>
                          <w:marRight w:val="240"/>
                          <w:marTop w:val="0"/>
                          <w:marBottom w:val="0"/>
                          <w:divBdr>
                            <w:top w:val="none" w:sz="0" w:space="0" w:color="auto"/>
                            <w:left w:val="none" w:sz="0" w:space="0" w:color="auto"/>
                            <w:bottom w:val="none" w:sz="0" w:space="0" w:color="auto"/>
                            <w:right w:val="single" w:sz="18" w:space="6" w:color="6CE26C"/>
                          </w:divBdr>
                        </w:div>
                        <w:div w:id="171142473">
                          <w:marLeft w:val="0"/>
                          <w:marRight w:val="240"/>
                          <w:marTop w:val="0"/>
                          <w:marBottom w:val="0"/>
                          <w:divBdr>
                            <w:top w:val="none" w:sz="0" w:space="0" w:color="auto"/>
                            <w:left w:val="none" w:sz="0" w:space="0" w:color="auto"/>
                            <w:bottom w:val="none" w:sz="0" w:space="0" w:color="auto"/>
                            <w:right w:val="single" w:sz="18" w:space="6" w:color="6CE26C"/>
                          </w:divBdr>
                        </w:div>
                        <w:div w:id="857159422">
                          <w:marLeft w:val="0"/>
                          <w:marRight w:val="240"/>
                          <w:marTop w:val="0"/>
                          <w:marBottom w:val="0"/>
                          <w:divBdr>
                            <w:top w:val="none" w:sz="0" w:space="0" w:color="auto"/>
                            <w:left w:val="none" w:sz="0" w:space="0" w:color="auto"/>
                            <w:bottom w:val="none" w:sz="0" w:space="0" w:color="auto"/>
                            <w:right w:val="single" w:sz="18" w:space="6" w:color="6CE26C"/>
                          </w:divBdr>
                        </w:div>
                        <w:div w:id="1170413354">
                          <w:marLeft w:val="0"/>
                          <w:marRight w:val="240"/>
                          <w:marTop w:val="0"/>
                          <w:marBottom w:val="0"/>
                          <w:divBdr>
                            <w:top w:val="none" w:sz="0" w:space="0" w:color="auto"/>
                            <w:left w:val="none" w:sz="0" w:space="0" w:color="auto"/>
                            <w:bottom w:val="none" w:sz="0" w:space="0" w:color="auto"/>
                            <w:right w:val="single" w:sz="18" w:space="6" w:color="6CE26C"/>
                          </w:divBdr>
                        </w:div>
                        <w:div w:id="827791576">
                          <w:marLeft w:val="0"/>
                          <w:marRight w:val="240"/>
                          <w:marTop w:val="0"/>
                          <w:marBottom w:val="0"/>
                          <w:divBdr>
                            <w:top w:val="none" w:sz="0" w:space="0" w:color="auto"/>
                            <w:left w:val="none" w:sz="0" w:space="0" w:color="auto"/>
                            <w:bottom w:val="none" w:sz="0" w:space="0" w:color="auto"/>
                            <w:right w:val="single" w:sz="18" w:space="6" w:color="6CE26C"/>
                          </w:divBdr>
                        </w:div>
                        <w:div w:id="569273811">
                          <w:marLeft w:val="0"/>
                          <w:marRight w:val="240"/>
                          <w:marTop w:val="0"/>
                          <w:marBottom w:val="0"/>
                          <w:divBdr>
                            <w:top w:val="none" w:sz="0" w:space="0" w:color="auto"/>
                            <w:left w:val="none" w:sz="0" w:space="0" w:color="auto"/>
                            <w:bottom w:val="none" w:sz="0" w:space="0" w:color="auto"/>
                            <w:right w:val="single" w:sz="18" w:space="6" w:color="6CE26C"/>
                          </w:divBdr>
                        </w:div>
                        <w:div w:id="1861430145">
                          <w:marLeft w:val="0"/>
                          <w:marRight w:val="240"/>
                          <w:marTop w:val="0"/>
                          <w:marBottom w:val="0"/>
                          <w:divBdr>
                            <w:top w:val="none" w:sz="0" w:space="0" w:color="auto"/>
                            <w:left w:val="none" w:sz="0" w:space="0" w:color="auto"/>
                            <w:bottom w:val="none" w:sz="0" w:space="0" w:color="auto"/>
                            <w:right w:val="single" w:sz="18" w:space="6" w:color="6CE26C"/>
                          </w:divBdr>
                        </w:div>
                        <w:div w:id="345602309">
                          <w:marLeft w:val="0"/>
                          <w:marRight w:val="240"/>
                          <w:marTop w:val="0"/>
                          <w:marBottom w:val="0"/>
                          <w:divBdr>
                            <w:top w:val="none" w:sz="0" w:space="0" w:color="auto"/>
                            <w:left w:val="none" w:sz="0" w:space="0" w:color="auto"/>
                            <w:bottom w:val="none" w:sz="0" w:space="0" w:color="auto"/>
                            <w:right w:val="single" w:sz="18" w:space="6" w:color="6CE26C"/>
                          </w:divBdr>
                        </w:div>
                        <w:div w:id="1528253512">
                          <w:marLeft w:val="0"/>
                          <w:marRight w:val="240"/>
                          <w:marTop w:val="0"/>
                          <w:marBottom w:val="0"/>
                          <w:divBdr>
                            <w:top w:val="none" w:sz="0" w:space="0" w:color="auto"/>
                            <w:left w:val="none" w:sz="0" w:space="0" w:color="auto"/>
                            <w:bottom w:val="none" w:sz="0" w:space="0" w:color="auto"/>
                            <w:right w:val="single" w:sz="18" w:space="6" w:color="6CE26C"/>
                          </w:divBdr>
                        </w:div>
                        <w:div w:id="293559526">
                          <w:marLeft w:val="0"/>
                          <w:marRight w:val="240"/>
                          <w:marTop w:val="0"/>
                          <w:marBottom w:val="0"/>
                          <w:divBdr>
                            <w:top w:val="none" w:sz="0" w:space="0" w:color="auto"/>
                            <w:left w:val="none" w:sz="0" w:space="0" w:color="auto"/>
                            <w:bottom w:val="none" w:sz="0" w:space="0" w:color="auto"/>
                            <w:right w:val="single" w:sz="18" w:space="6" w:color="6CE26C"/>
                          </w:divBdr>
                        </w:div>
                        <w:div w:id="308362015">
                          <w:marLeft w:val="0"/>
                          <w:marRight w:val="240"/>
                          <w:marTop w:val="0"/>
                          <w:marBottom w:val="0"/>
                          <w:divBdr>
                            <w:top w:val="none" w:sz="0" w:space="0" w:color="auto"/>
                            <w:left w:val="none" w:sz="0" w:space="0" w:color="auto"/>
                            <w:bottom w:val="none" w:sz="0" w:space="0" w:color="auto"/>
                            <w:right w:val="single" w:sz="18" w:space="6" w:color="6CE26C"/>
                          </w:divBdr>
                        </w:div>
                        <w:div w:id="582840159">
                          <w:marLeft w:val="0"/>
                          <w:marRight w:val="240"/>
                          <w:marTop w:val="0"/>
                          <w:marBottom w:val="0"/>
                          <w:divBdr>
                            <w:top w:val="none" w:sz="0" w:space="0" w:color="auto"/>
                            <w:left w:val="none" w:sz="0" w:space="0" w:color="auto"/>
                            <w:bottom w:val="none" w:sz="0" w:space="0" w:color="auto"/>
                            <w:right w:val="single" w:sz="18" w:space="6" w:color="6CE26C"/>
                          </w:divBdr>
                        </w:div>
                        <w:div w:id="831484786">
                          <w:marLeft w:val="0"/>
                          <w:marRight w:val="240"/>
                          <w:marTop w:val="0"/>
                          <w:marBottom w:val="0"/>
                          <w:divBdr>
                            <w:top w:val="none" w:sz="0" w:space="0" w:color="auto"/>
                            <w:left w:val="none" w:sz="0" w:space="0" w:color="auto"/>
                            <w:bottom w:val="none" w:sz="0" w:space="0" w:color="auto"/>
                            <w:right w:val="single" w:sz="18" w:space="6" w:color="6CE26C"/>
                          </w:divBdr>
                        </w:div>
                        <w:div w:id="2104647210">
                          <w:marLeft w:val="0"/>
                          <w:marRight w:val="240"/>
                          <w:marTop w:val="0"/>
                          <w:marBottom w:val="0"/>
                          <w:divBdr>
                            <w:top w:val="none" w:sz="0" w:space="0" w:color="auto"/>
                            <w:left w:val="none" w:sz="0" w:space="0" w:color="auto"/>
                            <w:bottom w:val="none" w:sz="0" w:space="0" w:color="auto"/>
                            <w:right w:val="single" w:sz="18" w:space="6" w:color="6CE26C"/>
                          </w:divBdr>
                        </w:div>
                        <w:div w:id="623970026">
                          <w:marLeft w:val="0"/>
                          <w:marRight w:val="240"/>
                          <w:marTop w:val="0"/>
                          <w:marBottom w:val="0"/>
                          <w:divBdr>
                            <w:top w:val="none" w:sz="0" w:space="0" w:color="auto"/>
                            <w:left w:val="none" w:sz="0" w:space="0" w:color="auto"/>
                            <w:bottom w:val="none" w:sz="0" w:space="0" w:color="auto"/>
                            <w:right w:val="single" w:sz="18" w:space="6" w:color="6CE26C"/>
                          </w:divBdr>
                        </w:div>
                        <w:div w:id="1153907382">
                          <w:marLeft w:val="0"/>
                          <w:marRight w:val="240"/>
                          <w:marTop w:val="0"/>
                          <w:marBottom w:val="0"/>
                          <w:divBdr>
                            <w:top w:val="none" w:sz="0" w:space="0" w:color="auto"/>
                            <w:left w:val="none" w:sz="0" w:space="0" w:color="auto"/>
                            <w:bottom w:val="none" w:sz="0" w:space="0" w:color="auto"/>
                            <w:right w:val="single" w:sz="18" w:space="6" w:color="6CE26C"/>
                          </w:divBdr>
                        </w:div>
                        <w:div w:id="70470375">
                          <w:marLeft w:val="0"/>
                          <w:marRight w:val="240"/>
                          <w:marTop w:val="0"/>
                          <w:marBottom w:val="0"/>
                          <w:divBdr>
                            <w:top w:val="none" w:sz="0" w:space="0" w:color="auto"/>
                            <w:left w:val="none" w:sz="0" w:space="0" w:color="auto"/>
                            <w:bottom w:val="none" w:sz="0" w:space="0" w:color="auto"/>
                            <w:right w:val="single" w:sz="18" w:space="6" w:color="6CE26C"/>
                          </w:divBdr>
                        </w:div>
                        <w:div w:id="274825127">
                          <w:marLeft w:val="0"/>
                          <w:marRight w:val="240"/>
                          <w:marTop w:val="0"/>
                          <w:marBottom w:val="0"/>
                          <w:divBdr>
                            <w:top w:val="none" w:sz="0" w:space="0" w:color="auto"/>
                            <w:left w:val="none" w:sz="0" w:space="0" w:color="auto"/>
                            <w:bottom w:val="none" w:sz="0" w:space="0" w:color="auto"/>
                            <w:right w:val="single" w:sz="18" w:space="6" w:color="6CE26C"/>
                          </w:divBdr>
                        </w:div>
                        <w:div w:id="1490638753">
                          <w:marLeft w:val="0"/>
                          <w:marRight w:val="240"/>
                          <w:marTop w:val="0"/>
                          <w:marBottom w:val="0"/>
                          <w:divBdr>
                            <w:top w:val="none" w:sz="0" w:space="0" w:color="auto"/>
                            <w:left w:val="none" w:sz="0" w:space="0" w:color="auto"/>
                            <w:bottom w:val="none" w:sz="0" w:space="0" w:color="auto"/>
                            <w:right w:val="single" w:sz="18" w:space="6" w:color="6CE26C"/>
                          </w:divBdr>
                        </w:div>
                        <w:div w:id="1253201149">
                          <w:marLeft w:val="0"/>
                          <w:marRight w:val="240"/>
                          <w:marTop w:val="0"/>
                          <w:marBottom w:val="0"/>
                          <w:divBdr>
                            <w:top w:val="none" w:sz="0" w:space="0" w:color="auto"/>
                            <w:left w:val="none" w:sz="0" w:space="0" w:color="auto"/>
                            <w:bottom w:val="none" w:sz="0" w:space="0" w:color="auto"/>
                            <w:right w:val="single" w:sz="18" w:space="6" w:color="6CE26C"/>
                          </w:divBdr>
                        </w:div>
                        <w:div w:id="155995668">
                          <w:marLeft w:val="0"/>
                          <w:marRight w:val="240"/>
                          <w:marTop w:val="0"/>
                          <w:marBottom w:val="0"/>
                          <w:divBdr>
                            <w:top w:val="none" w:sz="0" w:space="0" w:color="auto"/>
                            <w:left w:val="none" w:sz="0" w:space="0" w:color="auto"/>
                            <w:bottom w:val="none" w:sz="0" w:space="0" w:color="auto"/>
                            <w:right w:val="single" w:sz="18" w:space="6" w:color="6CE26C"/>
                          </w:divBdr>
                        </w:div>
                        <w:div w:id="112405124">
                          <w:marLeft w:val="0"/>
                          <w:marRight w:val="240"/>
                          <w:marTop w:val="0"/>
                          <w:marBottom w:val="0"/>
                          <w:divBdr>
                            <w:top w:val="none" w:sz="0" w:space="0" w:color="auto"/>
                            <w:left w:val="none" w:sz="0" w:space="0" w:color="auto"/>
                            <w:bottom w:val="none" w:sz="0" w:space="0" w:color="auto"/>
                            <w:right w:val="single" w:sz="18" w:space="6" w:color="6CE26C"/>
                          </w:divBdr>
                        </w:div>
                        <w:div w:id="386031145">
                          <w:marLeft w:val="0"/>
                          <w:marRight w:val="240"/>
                          <w:marTop w:val="0"/>
                          <w:marBottom w:val="0"/>
                          <w:divBdr>
                            <w:top w:val="none" w:sz="0" w:space="0" w:color="auto"/>
                            <w:left w:val="none" w:sz="0" w:space="0" w:color="auto"/>
                            <w:bottom w:val="none" w:sz="0" w:space="0" w:color="auto"/>
                            <w:right w:val="single" w:sz="18" w:space="6" w:color="6CE26C"/>
                          </w:divBdr>
                        </w:div>
                        <w:div w:id="1708480921">
                          <w:marLeft w:val="0"/>
                          <w:marRight w:val="240"/>
                          <w:marTop w:val="0"/>
                          <w:marBottom w:val="0"/>
                          <w:divBdr>
                            <w:top w:val="none" w:sz="0" w:space="0" w:color="auto"/>
                            <w:left w:val="none" w:sz="0" w:space="0" w:color="auto"/>
                            <w:bottom w:val="none" w:sz="0" w:space="0" w:color="auto"/>
                            <w:right w:val="single" w:sz="18" w:space="6" w:color="6CE26C"/>
                          </w:divBdr>
                        </w:div>
                        <w:div w:id="1734618679">
                          <w:marLeft w:val="0"/>
                          <w:marRight w:val="240"/>
                          <w:marTop w:val="0"/>
                          <w:marBottom w:val="0"/>
                          <w:divBdr>
                            <w:top w:val="none" w:sz="0" w:space="0" w:color="auto"/>
                            <w:left w:val="none" w:sz="0" w:space="0" w:color="auto"/>
                            <w:bottom w:val="none" w:sz="0" w:space="0" w:color="auto"/>
                            <w:right w:val="single" w:sz="18" w:space="6" w:color="6CE26C"/>
                          </w:divBdr>
                        </w:div>
                        <w:div w:id="238905729">
                          <w:marLeft w:val="0"/>
                          <w:marRight w:val="240"/>
                          <w:marTop w:val="0"/>
                          <w:marBottom w:val="0"/>
                          <w:divBdr>
                            <w:top w:val="none" w:sz="0" w:space="0" w:color="auto"/>
                            <w:left w:val="none" w:sz="0" w:space="0" w:color="auto"/>
                            <w:bottom w:val="none" w:sz="0" w:space="0" w:color="auto"/>
                            <w:right w:val="single" w:sz="18" w:space="6" w:color="6CE26C"/>
                          </w:divBdr>
                        </w:div>
                        <w:div w:id="802576137">
                          <w:marLeft w:val="0"/>
                          <w:marRight w:val="240"/>
                          <w:marTop w:val="0"/>
                          <w:marBottom w:val="0"/>
                          <w:divBdr>
                            <w:top w:val="none" w:sz="0" w:space="0" w:color="auto"/>
                            <w:left w:val="none" w:sz="0" w:space="0" w:color="auto"/>
                            <w:bottom w:val="none" w:sz="0" w:space="0" w:color="auto"/>
                            <w:right w:val="single" w:sz="18" w:space="6" w:color="6CE26C"/>
                          </w:divBdr>
                        </w:div>
                        <w:div w:id="503131113">
                          <w:marLeft w:val="0"/>
                          <w:marRight w:val="240"/>
                          <w:marTop w:val="0"/>
                          <w:marBottom w:val="0"/>
                          <w:divBdr>
                            <w:top w:val="none" w:sz="0" w:space="0" w:color="auto"/>
                            <w:left w:val="none" w:sz="0" w:space="0" w:color="auto"/>
                            <w:bottom w:val="none" w:sz="0" w:space="0" w:color="auto"/>
                            <w:right w:val="single" w:sz="18" w:space="6" w:color="6CE26C"/>
                          </w:divBdr>
                        </w:div>
                        <w:div w:id="794525251">
                          <w:marLeft w:val="0"/>
                          <w:marRight w:val="240"/>
                          <w:marTop w:val="0"/>
                          <w:marBottom w:val="0"/>
                          <w:divBdr>
                            <w:top w:val="none" w:sz="0" w:space="0" w:color="auto"/>
                            <w:left w:val="none" w:sz="0" w:space="0" w:color="auto"/>
                            <w:bottom w:val="none" w:sz="0" w:space="0" w:color="auto"/>
                            <w:right w:val="single" w:sz="18" w:space="6" w:color="6CE26C"/>
                          </w:divBdr>
                        </w:div>
                        <w:div w:id="1940139444">
                          <w:marLeft w:val="0"/>
                          <w:marRight w:val="240"/>
                          <w:marTop w:val="0"/>
                          <w:marBottom w:val="0"/>
                          <w:divBdr>
                            <w:top w:val="none" w:sz="0" w:space="0" w:color="auto"/>
                            <w:left w:val="none" w:sz="0" w:space="0" w:color="auto"/>
                            <w:bottom w:val="none" w:sz="0" w:space="0" w:color="auto"/>
                            <w:right w:val="single" w:sz="18" w:space="6" w:color="6CE26C"/>
                          </w:divBdr>
                        </w:div>
                        <w:div w:id="1458646709">
                          <w:marLeft w:val="0"/>
                          <w:marRight w:val="240"/>
                          <w:marTop w:val="0"/>
                          <w:marBottom w:val="0"/>
                          <w:divBdr>
                            <w:top w:val="none" w:sz="0" w:space="0" w:color="auto"/>
                            <w:left w:val="none" w:sz="0" w:space="0" w:color="auto"/>
                            <w:bottom w:val="none" w:sz="0" w:space="0" w:color="auto"/>
                            <w:right w:val="single" w:sz="18" w:space="6" w:color="6CE26C"/>
                          </w:divBdr>
                        </w:div>
                        <w:div w:id="1777747623">
                          <w:marLeft w:val="0"/>
                          <w:marRight w:val="240"/>
                          <w:marTop w:val="0"/>
                          <w:marBottom w:val="0"/>
                          <w:divBdr>
                            <w:top w:val="none" w:sz="0" w:space="0" w:color="auto"/>
                            <w:left w:val="none" w:sz="0" w:space="0" w:color="auto"/>
                            <w:bottom w:val="none" w:sz="0" w:space="0" w:color="auto"/>
                            <w:right w:val="single" w:sz="18" w:space="6" w:color="6CE26C"/>
                          </w:divBdr>
                        </w:div>
                        <w:div w:id="554240108">
                          <w:marLeft w:val="0"/>
                          <w:marRight w:val="240"/>
                          <w:marTop w:val="0"/>
                          <w:marBottom w:val="0"/>
                          <w:divBdr>
                            <w:top w:val="none" w:sz="0" w:space="0" w:color="auto"/>
                            <w:left w:val="none" w:sz="0" w:space="0" w:color="auto"/>
                            <w:bottom w:val="none" w:sz="0" w:space="0" w:color="auto"/>
                            <w:right w:val="single" w:sz="18" w:space="6" w:color="6CE26C"/>
                          </w:divBdr>
                        </w:div>
                        <w:div w:id="673918429">
                          <w:marLeft w:val="0"/>
                          <w:marRight w:val="240"/>
                          <w:marTop w:val="0"/>
                          <w:marBottom w:val="0"/>
                          <w:divBdr>
                            <w:top w:val="none" w:sz="0" w:space="0" w:color="auto"/>
                            <w:left w:val="none" w:sz="0" w:space="0" w:color="auto"/>
                            <w:bottom w:val="none" w:sz="0" w:space="0" w:color="auto"/>
                            <w:right w:val="single" w:sz="18" w:space="6" w:color="6CE26C"/>
                          </w:divBdr>
                        </w:div>
                        <w:div w:id="344553445">
                          <w:marLeft w:val="0"/>
                          <w:marRight w:val="240"/>
                          <w:marTop w:val="0"/>
                          <w:marBottom w:val="0"/>
                          <w:divBdr>
                            <w:top w:val="none" w:sz="0" w:space="0" w:color="auto"/>
                            <w:left w:val="none" w:sz="0" w:space="0" w:color="auto"/>
                            <w:bottom w:val="none" w:sz="0" w:space="0" w:color="auto"/>
                            <w:right w:val="single" w:sz="18" w:space="6" w:color="6CE26C"/>
                          </w:divBdr>
                        </w:div>
                        <w:div w:id="728725539">
                          <w:marLeft w:val="0"/>
                          <w:marRight w:val="240"/>
                          <w:marTop w:val="0"/>
                          <w:marBottom w:val="0"/>
                          <w:divBdr>
                            <w:top w:val="none" w:sz="0" w:space="0" w:color="auto"/>
                            <w:left w:val="none" w:sz="0" w:space="0" w:color="auto"/>
                            <w:bottom w:val="none" w:sz="0" w:space="0" w:color="auto"/>
                            <w:right w:val="single" w:sz="18" w:space="6" w:color="6CE26C"/>
                          </w:divBdr>
                        </w:div>
                        <w:div w:id="198661625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553148965">
              <w:marLeft w:val="0"/>
              <w:marRight w:val="0"/>
              <w:marTop w:val="0"/>
              <w:marBottom w:val="0"/>
              <w:divBdr>
                <w:top w:val="none" w:sz="0" w:space="0" w:color="auto"/>
                <w:left w:val="none" w:sz="0" w:space="0" w:color="auto"/>
                <w:bottom w:val="none" w:sz="0" w:space="0" w:color="auto"/>
                <w:right w:val="none" w:sz="0" w:space="0" w:color="auto"/>
              </w:divBdr>
              <w:divsChild>
                <w:div w:id="1044599856">
                  <w:marLeft w:val="0"/>
                  <w:marRight w:val="0"/>
                  <w:marTop w:val="0"/>
                  <w:marBottom w:val="0"/>
                  <w:divBdr>
                    <w:top w:val="none" w:sz="0" w:space="0" w:color="auto"/>
                    <w:left w:val="none" w:sz="0" w:space="0" w:color="auto"/>
                    <w:bottom w:val="none" w:sz="0" w:space="0" w:color="auto"/>
                    <w:right w:val="none" w:sz="0" w:space="0" w:color="auto"/>
                  </w:divBdr>
                </w:div>
              </w:divsChild>
            </w:div>
            <w:div w:id="36795160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73356450">
      <w:bodyDiv w:val="1"/>
      <w:marLeft w:val="0"/>
      <w:marRight w:val="0"/>
      <w:marTop w:val="0"/>
      <w:marBottom w:val="0"/>
      <w:divBdr>
        <w:top w:val="none" w:sz="0" w:space="0" w:color="auto"/>
        <w:left w:val="none" w:sz="0" w:space="0" w:color="auto"/>
        <w:bottom w:val="none" w:sz="0" w:space="0" w:color="auto"/>
        <w:right w:val="none" w:sz="0" w:space="0" w:color="auto"/>
      </w:divBdr>
    </w:div>
    <w:div w:id="1782384228">
      <w:bodyDiv w:val="1"/>
      <w:marLeft w:val="0"/>
      <w:marRight w:val="0"/>
      <w:marTop w:val="0"/>
      <w:marBottom w:val="0"/>
      <w:divBdr>
        <w:top w:val="none" w:sz="0" w:space="0" w:color="auto"/>
        <w:left w:val="none" w:sz="0" w:space="0" w:color="auto"/>
        <w:bottom w:val="none" w:sz="0" w:space="0" w:color="auto"/>
        <w:right w:val="none" w:sz="0" w:space="0" w:color="auto"/>
      </w:divBdr>
      <w:divsChild>
        <w:div w:id="308680897">
          <w:marLeft w:val="0"/>
          <w:marRight w:val="0"/>
          <w:marTop w:val="0"/>
          <w:marBottom w:val="0"/>
          <w:divBdr>
            <w:top w:val="none" w:sz="0" w:space="0" w:color="auto"/>
            <w:left w:val="none" w:sz="0" w:space="0" w:color="auto"/>
            <w:bottom w:val="none" w:sz="0" w:space="0" w:color="auto"/>
            <w:right w:val="none" w:sz="0" w:space="0" w:color="auto"/>
          </w:divBdr>
        </w:div>
        <w:div w:id="1840120818">
          <w:marLeft w:val="0"/>
          <w:marRight w:val="0"/>
          <w:marTop w:val="0"/>
          <w:marBottom w:val="0"/>
          <w:divBdr>
            <w:top w:val="none" w:sz="0" w:space="0" w:color="auto"/>
            <w:left w:val="none" w:sz="0" w:space="0" w:color="auto"/>
            <w:bottom w:val="none" w:sz="0" w:space="0" w:color="auto"/>
            <w:right w:val="none" w:sz="0" w:space="0" w:color="auto"/>
          </w:divBdr>
          <w:divsChild>
            <w:div w:id="815950056">
              <w:marLeft w:val="0"/>
              <w:marRight w:val="0"/>
              <w:marTop w:val="0"/>
              <w:marBottom w:val="0"/>
              <w:divBdr>
                <w:top w:val="dashed" w:sz="6" w:space="5" w:color="CCCCCC"/>
                <w:left w:val="dashed" w:sz="6" w:space="0" w:color="CCCCCC"/>
                <w:bottom w:val="dashed" w:sz="6" w:space="0" w:color="CCCCCC"/>
                <w:right w:val="dashed" w:sz="6" w:space="0" w:color="CCCCCC"/>
              </w:divBdr>
            </w:div>
            <w:div w:id="683827173">
              <w:marLeft w:val="0"/>
              <w:marRight w:val="0"/>
              <w:marTop w:val="0"/>
              <w:marBottom w:val="240"/>
              <w:divBdr>
                <w:top w:val="single" w:sz="6" w:space="8" w:color="AAAAAA"/>
                <w:left w:val="single" w:sz="6" w:space="8" w:color="AAAAAA"/>
                <w:bottom w:val="single" w:sz="6" w:space="8" w:color="AAAAAA"/>
                <w:right w:val="single" w:sz="6" w:space="8" w:color="AAAAAA"/>
              </w:divBdr>
              <w:divsChild>
                <w:div w:id="1081676761">
                  <w:marLeft w:val="0"/>
                  <w:marRight w:val="0"/>
                  <w:marTop w:val="0"/>
                  <w:marBottom w:val="0"/>
                  <w:divBdr>
                    <w:top w:val="none" w:sz="0" w:space="0" w:color="auto"/>
                    <w:left w:val="none" w:sz="0" w:space="0" w:color="auto"/>
                    <w:bottom w:val="none" w:sz="0" w:space="0" w:color="auto"/>
                    <w:right w:val="none" w:sz="0" w:space="0" w:color="auto"/>
                  </w:divBdr>
                </w:div>
              </w:divsChild>
            </w:div>
            <w:div w:id="1417172313">
              <w:marLeft w:val="0"/>
              <w:marRight w:val="0"/>
              <w:marTop w:val="0"/>
              <w:marBottom w:val="0"/>
              <w:divBdr>
                <w:top w:val="none" w:sz="0" w:space="0" w:color="auto"/>
                <w:left w:val="none" w:sz="0" w:space="0" w:color="auto"/>
                <w:bottom w:val="none" w:sz="0" w:space="0" w:color="auto"/>
                <w:right w:val="none" w:sz="0" w:space="0" w:color="auto"/>
              </w:divBdr>
              <w:divsChild>
                <w:div w:id="321932435">
                  <w:marLeft w:val="0"/>
                  <w:marRight w:val="0"/>
                  <w:marTop w:val="0"/>
                  <w:marBottom w:val="0"/>
                  <w:divBdr>
                    <w:top w:val="none" w:sz="0" w:space="0" w:color="auto"/>
                    <w:left w:val="none" w:sz="0" w:space="0" w:color="auto"/>
                    <w:bottom w:val="none" w:sz="0" w:space="0" w:color="auto"/>
                    <w:right w:val="none" w:sz="0" w:space="0" w:color="auto"/>
                  </w:divBdr>
                  <w:divsChild>
                    <w:div w:id="396174372">
                      <w:marLeft w:val="0"/>
                      <w:marRight w:val="0"/>
                      <w:marTop w:val="240"/>
                      <w:marBottom w:val="240"/>
                      <w:divBdr>
                        <w:top w:val="none" w:sz="0" w:space="0" w:color="auto"/>
                        <w:left w:val="none" w:sz="0" w:space="0" w:color="auto"/>
                        <w:bottom w:val="none" w:sz="0" w:space="0" w:color="auto"/>
                        <w:right w:val="none" w:sz="0" w:space="0" w:color="auto"/>
                      </w:divBdr>
                      <w:divsChild>
                        <w:div w:id="1711681812">
                          <w:marLeft w:val="0"/>
                          <w:marRight w:val="240"/>
                          <w:marTop w:val="0"/>
                          <w:marBottom w:val="0"/>
                          <w:divBdr>
                            <w:top w:val="none" w:sz="0" w:space="0" w:color="auto"/>
                            <w:left w:val="none" w:sz="0" w:space="0" w:color="auto"/>
                            <w:bottom w:val="none" w:sz="0" w:space="0" w:color="auto"/>
                            <w:right w:val="single" w:sz="18" w:space="6" w:color="6CE26C"/>
                          </w:divBdr>
                        </w:div>
                        <w:div w:id="1774475498">
                          <w:marLeft w:val="0"/>
                          <w:marRight w:val="240"/>
                          <w:marTop w:val="0"/>
                          <w:marBottom w:val="0"/>
                          <w:divBdr>
                            <w:top w:val="none" w:sz="0" w:space="0" w:color="auto"/>
                            <w:left w:val="none" w:sz="0" w:space="0" w:color="auto"/>
                            <w:bottom w:val="none" w:sz="0" w:space="0" w:color="auto"/>
                            <w:right w:val="single" w:sz="18" w:space="6" w:color="6CE26C"/>
                          </w:divBdr>
                        </w:div>
                        <w:div w:id="730225804">
                          <w:marLeft w:val="0"/>
                          <w:marRight w:val="240"/>
                          <w:marTop w:val="0"/>
                          <w:marBottom w:val="0"/>
                          <w:divBdr>
                            <w:top w:val="none" w:sz="0" w:space="0" w:color="auto"/>
                            <w:left w:val="none" w:sz="0" w:space="0" w:color="auto"/>
                            <w:bottom w:val="none" w:sz="0" w:space="0" w:color="auto"/>
                            <w:right w:val="single" w:sz="18" w:space="6" w:color="6CE26C"/>
                          </w:divBdr>
                        </w:div>
                        <w:div w:id="2011638852">
                          <w:marLeft w:val="0"/>
                          <w:marRight w:val="240"/>
                          <w:marTop w:val="0"/>
                          <w:marBottom w:val="0"/>
                          <w:divBdr>
                            <w:top w:val="none" w:sz="0" w:space="0" w:color="auto"/>
                            <w:left w:val="none" w:sz="0" w:space="0" w:color="auto"/>
                            <w:bottom w:val="none" w:sz="0" w:space="0" w:color="auto"/>
                            <w:right w:val="single" w:sz="18" w:space="6" w:color="6CE26C"/>
                          </w:divBdr>
                        </w:div>
                        <w:div w:id="1174875747">
                          <w:marLeft w:val="0"/>
                          <w:marRight w:val="240"/>
                          <w:marTop w:val="0"/>
                          <w:marBottom w:val="0"/>
                          <w:divBdr>
                            <w:top w:val="none" w:sz="0" w:space="0" w:color="auto"/>
                            <w:left w:val="none" w:sz="0" w:space="0" w:color="auto"/>
                            <w:bottom w:val="none" w:sz="0" w:space="0" w:color="auto"/>
                            <w:right w:val="single" w:sz="18" w:space="6" w:color="6CE26C"/>
                          </w:divBdr>
                        </w:div>
                        <w:div w:id="582034240">
                          <w:marLeft w:val="0"/>
                          <w:marRight w:val="240"/>
                          <w:marTop w:val="0"/>
                          <w:marBottom w:val="0"/>
                          <w:divBdr>
                            <w:top w:val="none" w:sz="0" w:space="0" w:color="auto"/>
                            <w:left w:val="none" w:sz="0" w:space="0" w:color="auto"/>
                            <w:bottom w:val="none" w:sz="0" w:space="0" w:color="auto"/>
                            <w:right w:val="single" w:sz="18" w:space="6" w:color="6CE26C"/>
                          </w:divBdr>
                        </w:div>
                        <w:div w:id="160222679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470395530">
              <w:marLeft w:val="0"/>
              <w:marRight w:val="0"/>
              <w:marTop w:val="150"/>
              <w:marBottom w:val="150"/>
              <w:divBdr>
                <w:top w:val="none" w:sz="0" w:space="0" w:color="auto"/>
                <w:left w:val="none" w:sz="0" w:space="0" w:color="auto"/>
                <w:bottom w:val="none" w:sz="0" w:space="0" w:color="auto"/>
                <w:right w:val="none" w:sz="0" w:space="0" w:color="auto"/>
              </w:divBdr>
            </w:div>
            <w:div w:id="1907447962">
              <w:marLeft w:val="0"/>
              <w:marRight w:val="0"/>
              <w:marTop w:val="150"/>
              <w:marBottom w:val="150"/>
              <w:divBdr>
                <w:top w:val="none" w:sz="0" w:space="0" w:color="auto"/>
                <w:left w:val="none" w:sz="0" w:space="0" w:color="auto"/>
                <w:bottom w:val="none" w:sz="0" w:space="0" w:color="auto"/>
                <w:right w:val="none" w:sz="0" w:space="0" w:color="auto"/>
              </w:divBdr>
            </w:div>
            <w:div w:id="231039315">
              <w:marLeft w:val="0"/>
              <w:marRight w:val="0"/>
              <w:marTop w:val="0"/>
              <w:marBottom w:val="0"/>
              <w:divBdr>
                <w:top w:val="none" w:sz="0" w:space="0" w:color="auto"/>
                <w:left w:val="none" w:sz="0" w:space="0" w:color="auto"/>
                <w:bottom w:val="none" w:sz="0" w:space="0" w:color="auto"/>
                <w:right w:val="none" w:sz="0" w:space="0" w:color="auto"/>
              </w:divBdr>
              <w:divsChild>
                <w:div w:id="1365131159">
                  <w:marLeft w:val="0"/>
                  <w:marRight w:val="0"/>
                  <w:marTop w:val="0"/>
                  <w:marBottom w:val="0"/>
                  <w:divBdr>
                    <w:top w:val="none" w:sz="0" w:space="0" w:color="auto"/>
                    <w:left w:val="none" w:sz="0" w:space="0" w:color="auto"/>
                    <w:bottom w:val="none" w:sz="0" w:space="0" w:color="auto"/>
                    <w:right w:val="none" w:sz="0" w:space="0" w:color="auto"/>
                  </w:divBdr>
                  <w:divsChild>
                    <w:div w:id="1009603955">
                      <w:marLeft w:val="0"/>
                      <w:marRight w:val="0"/>
                      <w:marTop w:val="240"/>
                      <w:marBottom w:val="240"/>
                      <w:divBdr>
                        <w:top w:val="none" w:sz="0" w:space="0" w:color="auto"/>
                        <w:left w:val="none" w:sz="0" w:space="0" w:color="auto"/>
                        <w:bottom w:val="none" w:sz="0" w:space="0" w:color="auto"/>
                        <w:right w:val="none" w:sz="0" w:space="0" w:color="auto"/>
                      </w:divBdr>
                      <w:divsChild>
                        <w:div w:id="839781913">
                          <w:marLeft w:val="0"/>
                          <w:marRight w:val="240"/>
                          <w:marTop w:val="0"/>
                          <w:marBottom w:val="0"/>
                          <w:divBdr>
                            <w:top w:val="none" w:sz="0" w:space="0" w:color="auto"/>
                            <w:left w:val="none" w:sz="0" w:space="0" w:color="auto"/>
                            <w:bottom w:val="none" w:sz="0" w:space="0" w:color="auto"/>
                            <w:right w:val="single" w:sz="18" w:space="6" w:color="6CE26C"/>
                          </w:divBdr>
                        </w:div>
                        <w:div w:id="1342197267">
                          <w:marLeft w:val="0"/>
                          <w:marRight w:val="240"/>
                          <w:marTop w:val="0"/>
                          <w:marBottom w:val="0"/>
                          <w:divBdr>
                            <w:top w:val="none" w:sz="0" w:space="0" w:color="auto"/>
                            <w:left w:val="none" w:sz="0" w:space="0" w:color="auto"/>
                            <w:bottom w:val="none" w:sz="0" w:space="0" w:color="auto"/>
                            <w:right w:val="single" w:sz="18" w:space="6" w:color="6CE26C"/>
                          </w:divBdr>
                        </w:div>
                        <w:div w:id="1127818177">
                          <w:marLeft w:val="0"/>
                          <w:marRight w:val="240"/>
                          <w:marTop w:val="0"/>
                          <w:marBottom w:val="0"/>
                          <w:divBdr>
                            <w:top w:val="none" w:sz="0" w:space="0" w:color="auto"/>
                            <w:left w:val="none" w:sz="0" w:space="0" w:color="auto"/>
                            <w:bottom w:val="none" w:sz="0" w:space="0" w:color="auto"/>
                            <w:right w:val="single" w:sz="18" w:space="6" w:color="6CE26C"/>
                          </w:divBdr>
                        </w:div>
                        <w:div w:id="1202741444">
                          <w:marLeft w:val="0"/>
                          <w:marRight w:val="240"/>
                          <w:marTop w:val="0"/>
                          <w:marBottom w:val="0"/>
                          <w:divBdr>
                            <w:top w:val="none" w:sz="0" w:space="0" w:color="auto"/>
                            <w:left w:val="none" w:sz="0" w:space="0" w:color="auto"/>
                            <w:bottom w:val="none" w:sz="0" w:space="0" w:color="auto"/>
                            <w:right w:val="single" w:sz="18" w:space="6" w:color="6CE26C"/>
                          </w:divBdr>
                        </w:div>
                        <w:div w:id="1952741706">
                          <w:marLeft w:val="0"/>
                          <w:marRight w:val="240"/>
                          <w:marTop w:val="0"/>
                          <w:marBottom w:val="0"/>
                          <w:divBdr>
                            <w:top w:val="none" w:sz="0" w:space="0" w:color="auto"/>
                            <w:left w:val="none" w:sz="0" w:space="0" w:color="auto"/>
                            <w:bottom w:val="none" w:sz="0" w:space="0" w:color="auto"/>
                            <w:right w:val="single" w:sz="18" w:space="6" w:color="6CE26C"/>
                          </w:divBdr>
                        </w:div>
                        <w:div w:id="777289423">
                          <w:marLeft w:val="0"/>
                          <w:marRight w:val="240"/>
                          <w:marTop w:val="0"/>
                          <w:marBottom w:val="0"/>
                          <w:divBdr>
                            <w:top w:val="none" w:sz="0" w:space="0" w:color="auto"/>
                            <w:left w:val="none" w:sz="0" w:space="0" w:color="auto"/>
                            <w:bottom w:val="none" w:sz="0" w:space="0" w:color="auto"/>
                            <w:right w:val="single" w:sz="18" w:space="6" w:color="6CE26C"/>
                          </w:divBdr>
                        </w:div>
                        <w:div w:id="5597940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125415877">
              <w:marLeft w:val="0"/>
              <w:marRight w:val="0"/>
              <w:marTop w:val="0"/>
              <w:marBottom w:val="0"/>
              <w:divBdr>
                <w:top w:val="none" w:sz="0" w:space="0" w:color="auto"/>
                <w:left w:val="none" w:sz="0" w:space="0" w:color="auto"/>
                <w:bottom w:val="none" w:sz="0" w:space="0" w:color="auto"/>
                <w:right w:val="none" w:sz="0" w:space="0" w:color="auto"/>
              </w:divBdr>
              <w:divsChild>
                <w:div w:id="1937011446">
                  <w:marLeft w:val="0"/>
                  <w:marRight w:val="0"/>
                  <w:marTop w:val="0"/>
                  <w:marBottom w:val="0"/>
                  <w:divBdr>
                    <w:top w:val="none" w:sz="0" w:space="0" w:color="auto"/>
                    <w:left w:val="none" w:sz="0" w:space="0" w:color="auto"/>
                    <w:bottom w:val="none" w:sz="0" w:space="0" w:color="auto"/>
                    <w:right w:val="none" w:sz="0" w:space="0" w:color="auto"/>
                  </w:divBdr>
                  <w:divsChild>
                    <w:div w:id="523593364">
                      <w:marLeft w:val="0"/>
                      <w:marRight w:val="0"/>
                      <w:marTop w:val="240"/>
                      <w:marBottom w:val="240"/>
                      <w:divBdr>
                        <w:top w:val="none" w:sz="0" w:space="0" w:color="auto"/>
                        <w:left w:val="none" w:sz="0" w:space="0" w:color="auto"/>
                        <w:bottom w:val="none" w:sz="0" w:space="0" w:color="auto"/>
                        <w:right w:val="none" w:sz="0" w:space="0" w:color="auto"/>
                      </w:divBdr>
                      <w:divsChild>
                        <w:div w:id="1184049727">
                          <w:marLeft w:val="0"/>
                          <w:marRight w:val="240"/>
                          <w:marTop w:val="0"/>
                          <w:marBottom w:val="0"/>
                          <w:divBdr>
                            <w:top w:val="none" w:sz="0" w:space="0" w:color="auto"/>
                            <w:left w:val="none" w:sz="0" w:space="0" w:color="auto"/>
                            <w:bottom w:val="none" w:sz="0" w:space="0" w:color="auto"/>
                            <w:right w:val="single" w:sz="18" w:space="6" w:color="6CE26C"/>
                          </w:divBdr>
                        </w:div>
                        <w:div w:id="1109659171">
                          <w:marLeft w:val="0"/>
                          <w:marRight w:val="240"/>
                          <w:marTop w:val="0"/>
                          <w:marBottom w:val="0"/>
                          <w:divBdr>
                            <w:top w:val="none" w:sz="0" w:space="0" w:color="auto"/>
                            <w:left w:val="none" w:sz="0" w:space="0" w:color="auto"/>
                            <w:bottom w:val="none" w:sz="0" w:space="0" w:color="auto"/>
                            <w:right w:val="single" w:sz="18" w:space="6" w:color="6CE26C"/>
                          </w:divBdr>
                        </w:div>
                        <w:div w:id="1533105194">
                          <w:marLeft w:val="0"/>
                          <w:marRight w:val="240"/>
                          <w:marTop w:val="0"/>
                          <w:marBottom w:val="0"/>
                          <w:divBdr>
                            <w:top w:val="none" w:sz="0" w:space="0" w:color="auto"/>
                            <w:left w:val="none" w:sz="0" w:space="0" w:color="auto"/>
                            <w:bottom w:val="none" w:sz="0" w:space="0" w:color="auto"/>
                            <w:right w:val="single" w:sz="18" w:space="6" w:color="6CE26C"/>
                          </w:divBdr>
                        </w:div>
                        <w:div w:id="1850020266">
                          <w:marLeft w:val="0"/>
                          <w:marRight w:val="240"/>
                          <w:marTop w:val="0"/>
                          <w:marBottom w:val="0"/>
                          <w:divBdr>
                            <w:top w:val="none" w:sz="0" w:space="0" w:color="auto"/>
                            <w:left w:val="none" w:sz="0" w:space="0" w:color="auto"/>
                            <w:bottom w:val="none" w:sz="0" w:space="0" w:color="auto"/>
                            <w:right w:val="single" w:sz="18" w:space="6" w:color="6CE26C"/>
                          </w:divBdr>
                        </w:div>
                        <w:div w:id="675764254">
                          <w:marLeft w:val="0"/>
                          <w:marRight w:val="240"/>
                          <w:marTop w:val="0"/>
                          <w:marBottom w:val="0"/>
                          <w:divBdr>
                            <w:top w:val="none" w:sz="0" w:space="0" w:color="auto"/>
                            <w:left w:val="none" w:sz="0" w:space="0" w:color="auto"/>
                            <w:bottom w:val="none" w:sz="0" w:space="0" w:color="auto"/>
                            <w:right w:val="single" w:sz="18" w:space="6" w:color="6CE26C"/>
                          </w:divBdr>
                        </w:div>
                        <w:div w:id="584995248">
                          <w:marLeft w:val="0"/>
                          <w:marRight w:val="240"/>
                          <w:marTop w:val="0"/>
                          <w:marBottom w:val="0"/>
                          <w:divBdr>
                            <w:top w:val="none" w:sz="0" w:space="0" w:color="auto"/>
                            <w:left w:val="none" w:sz="0" w:space="0" w:color="auto"/>
                            <w:bottom w:val="none" w:sz="0" w:space="0" w:color="auto"/>
                            <w:right w:val="single" w:sz="18" w:space="6" w:color="6CE26C"/>
                          </w:divBdr>
                        </w:div>
                        <w:div w:id="2064982329">
                          <w:marLeft w:val="0"/>
                          <w:marRight w:val="240"/>
                          <w:marTop w:val="0"/>
                          <w:marBottom w:val="0"/>
                          <w:divBdr>
                            <w:top w:val="none" w:sz="0" w:space="0" w:color="auto"/>
                            <w:left w:val="none" w:sz="0" w:space="0" w:color="auto"/>
                            <w:bottom w:val="none" w:sz="0" w:space="0" w:color="auto"/>
                            <w:right w:val="single" w:sz="18" w:space="6" w:color="6CE26C"/>
                          </w:divBdr>
                        </w:div>
                        <w:div w:id="402146211">
                          <w:marLeft w:val="0"/>
                          <w:marRight w:val="240"/>
                          <w:marTop w:val="0"/>
                          <w:marBottom w:val="0"/>
                          <w:divBdr>
                            <w:top w:val="none" w:sz="0" w:space="0" w:color="auto"/>
                            <w:left w:val="none" w:sz="0" w:space="0" w:color="auto"/>
                            <w:bottom w:val="none" w:sz="0" w:space="0" w:color="auto"/>
                            <w:right w:val="single" w:sz="18" w:space="6" w:color="6CE26C"/>
                          </w:divBdr>
                        </w:div>
                        <w:div w:id="1414931038">
                          <w:marLeft w:val="0"/>
                          <w:marRight w:val="240"/>
                          <w:marTop w:val="0"/>
                          <w:marBottom w:val="0"/>
                          <w:divBdr>
                            <w:top w:val="none" w:sz="0" w:space="0" w:color="auto"/>
                            <w:left w:val="none" w:sz="0" w:space="0" w:color="auto"/>
                            <w:bottom w:val="none" w:sz="0" w:space="0" w:color="auto"/>
                            <w:right w:val="single" w:sz="18" w:space="6" w:color="6CE26C"/>
                          </w:divBdr>
                        </w:div>
                        <w:div w:id="30038714">
                          <w:marLeft w:val="0"/>
                          <w:marRight w:val="240"/>
                          <w:marTop w:val="0"/>
                          <w:marBottom w:val="0"/>
                          <w:divBdr>
                            <w:top w:val="none" w:sz="0" w:space="0" w:color="auto"/>
                            <w:left w:val="none" w:sz="0" w:space="0" w:color="auto"/>
                            <w:bottom w:val="none" w:sz="0" w:space="0" w:color="auto"/>
                            <w:right w:val="single" w:sz="18" w:space="6" w:color="6CE26C"/>
                          </w:divBdr>
                        </w:div>
                        <w:div w:id="888684815">
                          <w:marLeft w:val="0"/>
                          <w:marRight w:val="240"/>
                          <w:marTop w:val="0"/>
                          <w:marBottom w:val="0"/>
                          <w:divBdr>
                            <w:top w:val="none" w:sz="0" w:space="0" w:color="auto"/>
                            <w:left w:val="none" w:sz="0" w:space="0" w:color="auto"/>
                            <w:bottom w:val="none" w:sz="0" w:space="0" w:color="auto"/>
                            <w:right w:val="single" w:sz="18" w:space="6" w:color="6CE26C"/>
                          </w:divBdr>
                        </w:div>
                        <w:div w:id="1956475927">
                          <w:marLeft w:val="0"/>
                          <w:marRight w:val="240"/>
                          <w:marTop w:val="0"/>
                          <w:marBottom w:val="0"/>
                          <w:divBdr>
                            <w:top w:val="none" w:sz="0" w:space="0" w:color="auto"/>
                            <w:left w:val="none" w:sz="0" w:space="0" w:color="auto"/>
                            <w:bottom w:val="none" w:sz="0" w:space="0" w:color="auto"/>
                            <w:right w:val="single" w:sz="18" w:space="6" w:color="6CE26C"/>
                          </w:divBdr>
                        </w:div>
                        <w:div w:id="1265576015">
                          <w:marLeft w:val="0"/>
                          <w:marRight w:val="240"/>
                          <w:marTop w:val="0"/>
                          <w:marBottom w:val="0"/>
                          <w:divBdr>
                            <w:top w:val="none" w:sz="0" w:space="0" w:color="auto"/>
                            <w:left w:val="none" w:sz="0" w:space="0" w:color="auto"/>
                            <w:bottom w:val="none" w:sz="0" w:space="0" w:color="auto"/>
                            <w:right w:val="single" w:sz="18" w:space="6" w:color="6CE26C"/>
                          </w:divBdr>
                        </w:div>
                        <w:div w:id="1772126194">
                          <w:marLeft w:val="0"/>
                          <w:marRight w:val="240"/>
                          <w:marTop w:val="0"/>
                          <w:marBottom w:val="0"/>
                          <w:divBdr>
                            <w:top w:val="none" w:sz="0" w:space="0" w:color="auto"/>
                            <w:left w:val="none" w:sz="0" w:space="0" w:color="auto"/>
                            <w:bottom w:val="none" w:sz="0" w:space="0" w:color="auto"/>
                            <w:right w:val="single" w:sz="18" w:space="6" w:color="6CE26C"/>
                          </w:divBdr>
                        </w:div>
                        <w:div w:id="520436910">
                          <w:marLeft w:val="0"/>
                          <w:marRight w:val="240"/>
                          <w:marTop w:val="0"/>
                          <w:marBottom w:val="0"/>
                          <w:divBdr>
                            <w:top w:val="none" w:sz="0" w:space="0" w:color="auto"/>
                            <w:left w:val="none" w:sz="0" w:space="0" w:color="auto"/>
                            <w:bottom w:val="none" w:sz="0" w:space="0" w:color="auto"/>
                            <w:right w:val="single" w:sz="18" w:space="6" w:color="6CE26C"/>
                          </w:divBdr>
                        </w:div>
                        <w:div w:id="160507190">
                          <w:marLeft w:val="0"/>
                          <w:marRight w:val="240"/>
                          <w:marTop w:val="0"/>
                          <w:marBottom w:val="0"/>
                          <w:divBdr>
                            <w:top w:val="none" w:sz="0" w:space="0" w:color="auto"/>
                            <w:left w:val="none" w:sz="0" w:space="0" w:color="auto"/>
                            <w:bottom w:val="none" w:sz="0" w:space="0" w:color="auto"/>
                            <w:right w:val="single" w:sz="18" w:space="6" w:color="6CE26C"/>
                          </w:divBdr>
                        </w:div>
                        <w:div w:id="158548243">
                          <w:marLeft w:val="0"/>
                          <w:marRight w:val="240"/>
                          <w:marTop w:val="0"/>
                          <w:marBottom w:val="0"/>
                          <w:divBdr>
                            <w:top w:val="none" w:sz="0" w:space="0" w:color="auto"/>
                            <w:left w:val="none" w:sz="0" w:space="0" w:color="auto"/>
                            <w:bottom w:val="none" w:sz="0" w:space="0" w:color="auto"/>
                            <w:right w:val="single" w:sz="18" w:space="6" w:color="6CE26C"/>
                          </w:divBdr>
                        </w:div>
                        <w:div w:id="408425201">
                          <w:marLeft w:val="0"/>
                          <w:marRight w:val="240"/>
                          <w:marTop w:val="0"/>
                          <w:marBottom w:val="0"/>
                          <w:divBdr>
                            <w:top w:val="none" w:sz="0" w:space="0" w:color="auto"/>
                            <w:left w:val="none" w:sz="0" w:space="0" w:color="auto"/>
                            <w:bottom w:val="none" w:sz="0" w:space="0" w:color="auto"/>
                            <w:right w:val="single" w:sz="18" w:space="6" w:color="6CE26C"/>
                          </w:divBdr>
                        </w:div>
                        <w:div w:id="755977574">
                          <w:marLeft w:val="0"/>
                          <w:marRight w:val="240"/>
                          <w:marTop w:val="0"/>
                          <w:marBottom w:val="0"/>
                          <w:divBdr>
                            <w:top w:val="none" w:sz="0" w:space="0" w:color="auto"/>
                            <w:left w:val="none" w:sz="0" w:space="0" w:color="auto"/>
                            <w:bottom w:val="none" w:sz="0" w:space="0" w:color="auto"/>
                            <w:right w:val="single" w:sz="18" w:space="6" w:color="6CE26C"/>
                          </w:divBdr>
                        </w:div>
                        <w:div w:id="1682270780">
                          <w:marLeft w:val="0"/>
                          <w:marRight w:val="240"/>
                          <w:marTop w:val="0"/>
                          <w:marBottom w:val="0"/>
                          <w:divBdr>
                            <w:top w:val="none" w:sz="0" w:space="0" w:color="auto"/>
                            <w:left w:val="none" w:sz="0" w:space="0" w:color="auto"/>
                            <w:bottom w:val="none" w:sz="0" w:space="0" w:color="auto"/>
                            <w:right w:val="single" w:sz="18" w:space="6" w:color="6CE26C"/>
                          </w:divBdr>
                        </w:div>
                        <w:div w:id="538932809">
                          <w:marLeft w:val="0"/>
                          <w:marRight w:val="240"/>
                          <w:marTop w:val="0"/>
                          <w:marBottom w:val="0"/>
                          <w:divBdr>
                            <w:top w:val="none" w:sz="0" w:space="0" w:color="auto"/>
                            <w:left w:val="none" w:sz="0" w:space="0" w:color="auto"/>
                            <w:bottom w:val="none" w:sz="0" w:space="0" w:color="auto"/>
                            <w:right w:val="single" w:sz="18" w:space="6" w:color="6CE26C"/>
                          </w:divBdr>
                        </w:div>
                        <w:div w:id="20645659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70497214">
              <w:marLeft w:val="0"/>
              <w:marRight w:val="0"/>
              <w:marTop w:val="150"/>
              <w:marBottom w:val="150"/>
              <w:divBdr>
                <w:top w:val="none" w:sz="0" w:space="0" w:color="auto"/>
                <w:left w:val="single" w:sz="24" w:space="8" w:color="4494CD"/>
                <w:bottom w:val="none" w:sz="0" w:space="0" w:color="auto"/>
                <w:right w:val="none" w:sz="0" w:space="0" w:color="auto"/>
              </w:divBdr>
            </w:div>
            <w:div w:id="446313168">
              <w:marLeft w:val="0"/>
              <w:marRight w:val="0"/>
              <w:marTop w:val="0"/>
              <w:marBottom w:val="0"/>
              <w:divBdr>
                <w:top w:val="none" w:sz="0" w:space="0" w:color="auto"/>
                <w:left w:val="none" w:sz="0" w:space="0" w:color="auto"/>
                <w:bottom w:val="none" w:sz="0" w:space="0" w:color="auto"/>
                <w:right w:val="none" w:sz="0" w:space="0" w:color="auto"/>
              </w:divBdr>
              <w:divsChild>
                <w:div w:id="1723824327">
                  <w:marLeft w:val="0"/>
                  <w:marRight w:val="0"/>
                  <w:marTop w:val="0"/>
                  <w:marBottom w:val="0"/>
                  <w:divBdr>
                    <w:top w:val="none" w:sz="0" w:space="0" w:color="auto"/>
                    <w:left w:val="none" w:sz="0" w:space="0" w:color="auto"/>
                    <w:bottom w:val="none" w:sz="0" w:space="0" w:color="auto"/>
                    <w:right w:val="none" w:sz="0" w:space="0" w:color="auto"/>
                  </w:divBdr>
                  <w:divsChild>
                    <w:div w:id="1198736585">
                      <w:marLeft w:val="0"/>
                      <w:marRight w:val="0"/>
                      <w:marTop w:val="240"/>
                      <w:marBottom w:val="240"/>
                      <w:divBdr>
                        <w:top w:val="none" w:sz="0" w:space="0" w:color="auto"/>
                        <w:left w:val="none" w:sz="0" w:space="0" w:color="auto"/>
                        <w:bottom w:val="none" w:sz="0" w:space="0" w:color="auto"/>
                        <w:right w:val="none" w:sz="0" w:space="0" w:color="auto"/>
                      </w:divBdr>
                      <w:divsChild>
                        <w:div w:id="156651602">
                          <w:marLeft w:val="0"/>
                          <w:marRight w:val="240"/>
                          <w:marTop w:val="0"/>
                          <w:marBottom w:val="0"/>
                          <w:divBdr>
                            <w:top w:val="none" w:sz="0" w:space="0" w:color="auto"/>
                            <w:left w:val="none" w:sz="0" w:space="0" w:color="auto"/>
                            <w:bottom w:val="none" w:sz="0" w:space="0" w:color="auto"/>
                            <w:right w:val="single" w:sz="18" w:space="6" w:color="6CE26C"/>
                          </w:divBdr>
                        </w:div>
                        <w:div w:id="1881546392">
                          <w:marLeft w:val="0"/>
                          <w:marRight w:val="240"/>
                          <w:marTop w:val="0"/>
                          <w:marBottom w:val="0"/>
                          <w:divBdr>
                            <w:top w:val="none" w:sz="0" w:space="0" w:color="auto"/>
                            <w:left w:val="none" w:sz="0" w:space="0" w:color="auto"/>
                            <w:bottom w:val="none" w:sz="0" w:space="0" w:color="auto"/>
                            <w:right w:val="single" w:sz="18" w:space="6" w:color="6CE26C"/>
                          </w:divBdr>
                        </w:div>
                        <w:div w:id="1141851001">
                          <w:marLeft w:val="0"/>
                          <w:marRight w:val="240"/>
                          <w:marTop w:val="0"/>
                          <w:marBottom w:val="0"/>
                          <w:divBdr>
                            <w:top w:val="none" w:sz="0" w:space="0" w:color="auto"/>
                            <w:left w:val="none" w:sz="0" w:space="0" w:color="auto"/>
                            <w:bottom w:val="none" w:sz="0" w:space="0" w:color="auto"/>
                            <w:right w:val="single" w:sz="18" w:space="6" w:color="6CE26C"/>
                          </w:divBdr>
                        </w:div>
                        <w:div w:id="562525667">
                          <w:marLeft w:val="0"/>
                          <w:marRight w:val="240"/>
                          <w:marTop w:val="0"/>
                          <w:marBottom w:val="0"/>
                          <w:divBdr>
                            <w:top w:val="none" w:sz="0" w:space="0" w:color="auto"/>
                            <w:left w:val="none" w:sz="0" w:space="0" w:color="auto"/>
                            <w:bottom w:val="none" w:sz="0" w:space="0" w:color="auto"/>
                            <w:right w:val="single" w:sz="18" w:space="6" w:color="6CE26C"/>
                          </w:divBdr>
                        </w:div>
                        <w:div w:id="949434599">
                          <w:marLeft w:val="0"/>
                          <w:marRight w:val="240"/>
                          <w:marTop w:val="0"/>
                          <w:marBottom w:val="0"/>
                          <w:divBdr>
                            <w:top w:val="none" w:sz="0" w:space="0" w:color="auto"/>
                            <w:left w:val="none" w:sz="0" w:space="0" w:color="auto"/>
                            <w:bottom w:val="none" w:sz="0" w:space="0" w:color="auto"/>
                            <w:right w:val="single" w:sz="18" w:space="6" w:color="6CE26C"/>
                          </w:divBdr>
                        </w:div>
                        <w:div w:id="52705048">
                          <w:marLeft w:val="0"/>
                          <w:marRight w:val="240"/>
                          <w:marTop w:val="0"/>
                          <w:marBottom w:val="0"/>
                          <w:divBdr>
                            <w:top w:val="none" w:sz="0" w:space="0" w:color="auto"/>
                            <w:left w:val="none" w:sz="0" w:space="0" w:color="auto"/>
                            <w:bottom w:val="none" w:sz="0" w:space="0" w:color="auto"/>
                            <w:right w:val="single" w:sz="18" w:space="6" w:color="6CE26C"/>
                          </w:divBdr>
                        </w:div>
                        <w:div w:id="992634863">
                          <w:marLeft w:val="0"/>
                          <w:marRight w:val="240"/>
                          <w:marTop w:val="0"/>
                          <w:marBottom w:val="0"/>
                          <w:divBdr>
                            <w:top w:val="none" w:sz="0" w:space="0" w:color="auto"/>
                            <w:left w:val="none" w:sz="0" w:space="0" w:color="auto"/>
                            <w:bottom w:val="none" w:sz="0" w:space="0" w:color="auto"/>
                            <w:right w:val="single" w:sz="18" w:space="6" w:color="6CE26C"/>
                          </w:divBdr>
                        </w:div>
                        <w:div w:id="1558279510">
                          <w:marLeft w:val="0"/>
                          <w:marRight w:val="240"/>
                          <w:marTop w:val="0"/>
                          <w:marBottom w:val="0"/>
                          <w:divBdr>
                            <w:top w:val="none" w:sz="0" w:space="0" w:color="auto"/>
                            <w:left w:val="none" w:sz="0" w:space="0" w:color="auto"/>
                            <w:bottom w:val="none" w:sz="0" w:space="0" w:color="auto"/>
                            <w:right w:val="single" w:sz="18" w:space="6" w:color="6CE26C"/>
                          </w:divBdr>
                        </w:div>
                        <w:div w:id="22899590">
                          <w:marLeft w:val="0"/>
                          <w:marRight w:val="240"/>
                          <w:marTop w:val="0"/>
                          <w:marBottom w:val="0"/>
                          <w:divBdr>
                            <w:top w:val="none" w:sz="0" w:space="0" w:color="auto"/>
                            <w:left w:val="none" w:sz="0" w:space="0" w:color="auto"/>
                            <w:bottom w:val="none" w:sz="0" w:space="0" w:color="auto"/>
                            <w:right w:val="single" w:sz="18" w:space="6" w:color="6CE26C"/>
                          </w:divBdr>
                        </w:div>
                        <w:div w:id="356320723">
                          <w:marLeft w:val="0"/>
                          <w:marRight w:val="240"/>
                          <w:marTop w:val="0"/>
                          <w:marBottom w:val="0"/>
                          <w:divBdr>
                            <w:top w:val="none" w:sz="0" w:space="0" w:color="auto"/>
                            <w:left w:val="none" w:sz="0" w:space="0" w:color="auto"/>
                            <w:bottom w:val="none" w:sz="0" w:space="0" w:color="auto"/>
                            <w:right w:val="single" w:sz="18" w:space="6" w:color="6CE26C"/>
                          </w:divBdr>
                        </w:div>
                        <w:div w:id="1736583933">
                          <w:marLeft w:val="0"/>
                          <w:marRight w:val="240"/>
                          <w:marTop w:val="0"/>
                          <w:marBottom w:val="0"/>
                          <w:divBdr>
                            <w:top w:val="none" w:sz="0" w:space="0" w:color="auto"/>
                            <w:left w:val="none" w:sz="0" w:space="0" w:color="auto"/>
                            <w:bottom w:val="none" w:sz="0" w:space="0" w:color="auto"/>
                            <w:right w:val="single" w:sz="18" w:space="6" w:color="6CE26C"/>
                          </w:divBdr>
                        </w:div>
                        <w:div w:id="1241335133">
                          <w:marLeft w:val="0"/>
                          <w:marRight w:val="240"/>
                          <w:marTop w:val="0"/>
                          <w:marBottom w:val="0"/>
                          <w:divBdr>
                            <w:top w:val="none" w:sz="0" w:space="0" w:color="auto"/>
                            <w:left w:val="none" w:sz="0" w:space="0" w:color="auto"/>
                            <w:bottom w:val="none" w:sz="0" w:space="0" w:color="auto"/>
                            <w:right w:val="single" w:sz="18" w:space="6" w:color="6CE26C"/>
                          </w:divBdr>
                        </w:div>
                        <w:div w:id="575675576">
                          <w:marLeft w:val="0"/>
                          <w:marRight w:val="240"/>
                          <w:marTop w:val="0"/>
                          <w:marBottom w:val="0"/>
                          <w:divBdr>
                            <w:top w:val="none" w:sz="0" w:space="0" w:color="auto"/>
                            <w:left w:val="none" w:sz="0" w:space="0" w:color="auto"/>
                            <w:bottom w:val="none" w:sz="0" w:space="0" w:color="auto"/>
                            <w:right w:val="single" w:sz="18" w:space="6" w:color="6CE26C"/>
                          </w:divBdr>
                        </w:div>
                        <w:div w:id="1264076513">
                          <w:marLeft w:val="0"/>
                          <w:marRight w:val="240"/>
                          <w:marTop w:val="0"/>
                          <w:marBottom w:val="0"/>
                          <w:divBdr>
                            <w:top w:val="none" w:sz="0" w:space="0" w:color="auto"/>
                            <w:left w:val="none" w:sz="0" w:space="0" w:color="auto"/>
                            <w:bottom w:val="none" w:sz="0" w:space="0" w:color="auto"/>
                            <w:right w:val="single" w:sz="18" w:space="6" w:color="6CE26C"/>
                          </w:divBdr>
                        </w:div>
                        <w:div w:id="818153976">
                          <w:marLeft w:val="0"/>
                          <w:marRight w:val="240"/>
                          <w:marTop w:val="0"/>
                          <w:marBottom w:val="0"/>
                          <w:divBdr>
                            <w:top w:val="none" w:sz="0" w:space="0" w:color="auto"/>
                            <w:left w:val="none" w:sz="0" w:space="0" w:color="auto"/>
                            <w:bottom w:val="none" w:sz="0" w:space="0" w:color="auto"/>
                            <w:right w:val="single" w:sz="18" w:space="6" w:color="6CE26C"/>
                          </w:divBdr>
                        </w:div>
                        <w:div w:id="1895314441">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27146599">
              <w:marLeft w:val="0"/>
              <w:marRight w:val="0"/>
              <w:marTop w:val="0"/>
              <w:marBottom w:val="0"/>
              <w:divBdr>
                <w:top w:val="none" w:sz="0" w:space="0" w:color="auto"/>
                <w:left w:val="none" w:sz="0" w:space="0" w:color="auto"/>
                <w:bottom w:val="none" w:sz="0" w:space="0" w:color="auto"/>
                <w:right w:val="none" w:sz="0" w:space="0" w:color="auto"/>
              </w:divBdr>
              <w:divsChild>
                <w:div w:id="719673989">
                  <w:marLeft w:val="0"/>
                  <w:marRight w:val="0"/>
                  <w:marTop w:val="0"/>
                  <w:marBottom w:val="0"/>
                  <w:divBdr>
                    <w:top w:val="none" w:sz="0" w:space="0" w:color="auto"/>
                    <w:left w:val="none" w:sz="0" w:space="0" w:color="auto"/>
                    <w:bottom w:val="none" w:sz="0" w:space="0" w:color="auto"/>
                    <w:right w:val="none" w:sz="0" w:space="0" w:color="auto"/>
                  </w:divBdr>
                  <w:divsChild>
                    <w:div w:id="1304699791">
                      <w:marLeft w:val="0"/>
                      <w:marRight w:val="0"/>
                      <w:marTop w:val="240"/>
                      <w:marBottom w:val="240"/>
                      <w:divBdr>
                        <w:top w:val="none" w:sz="0" w:space="0" w:color="auto"/>
                        <w:left w:val="none" w:sz="0" w:space="0" w:color="auto"/>
                        <w:bottom w:val="none" w:sz="0" w:space="0" w:color="auto"/>
                        <w:right w:val="none" w:sz="0" w:space="0" w:color="auto"/>
                      </w:divBdr>
                      <w:divsChild>
                        <w:div w:id="1720477189">
                          <w:marLeft w:val="0"/>
                          <w:marRight w:val="240"/>
                          <w:marTop w:val="0"/>
                          <w:marBottom w:val="0"/>
                          <w:divBdr>
                            <w:top w:val="none" w:sz="0" w:space="0" w:color="auto"/>
                            <w:left w:val="none" w:sz="0" w:space="0" w:color="auto"/>
                            <w:bottom w:val="none" w:sz="0" w:space="0" w:color="auto"/>
                            <w:right w:val="single" w:sz="18" w:space="6" w:color="6CE26C"/>
                          </w:divBdr>
                        </w:div>
                        <w:div w:id="83302086">
                          <w:marLeft w:val="0"/>
                          <w:marRight w:val="240"/>
                          <w:marTop w:val="0"/>
                          <w:marBottom w:val="0"/>
                          <w:divBdr>
                            <w:top w:val="none" w:sz="0" w:space="0" w:color="auto"/>
                            <w:left w:val="none" w:sz="0" w:space="0" w:color="auto"/>
                            <w:bottom w:val="none" w:sz="0" w:space="0" w:color="auto"/>
                            <w:right w:val="single" w:sz="18" w:space="6" w:color="6CE26C"/>
                          </w:divBdr>
                        </w:div>
                        <w:div w:id="818766424">
                          <w:marLeft w:val="0"/>
                          <w:marRight w:val="240"/>
                          <w:marTop w:val="0"/>
                          <w:marBottom w:val="0"/>
                          <w:divBdr>
                            <w:top w:val="none" w:sz="0" w:space="0" w:color="auto"/>
                            <w:left w:val="none" w:sz="0" w:space="0" w:color="auto"/>
                            <w:bottom w:val="none" w:sz="0" w:space="0" w:color="auto"/>
                            <w:right w:val="single" w:sz="18" w:space="6" w:color="6CE26C"/>
                          </w:divBdr>
                        </w:div>
                        <w:div w:id="2076392426">
                          <w:marLeft w:val="0"/>
                          <w:marRight w:val="240"/>
                          <w:marTop w:val="0"/>
                          <w:marBottom w:val="0"/>
                          <w:divBdr>
                            <w:top w:val="none" w:sz="0" w:space="0" w:color="auto"/>
                            <w:left w:val="none" w:sz="0" w:space="0" w:color="auto"/>
                            <w:bottom w:val="none" w:sz="0" w:space="0" w:color="auto"/>
                            <w:right w:val="single" w:sz="18" w:space="6" w:color="6CE26C"/>
                          </w:divBdr>
                        </w:div>
                        <w:div w:id="407383264">
                          <w:marLeft w:val="0"/>
                          <w:marRight w:val="240"/>
                          <w:marTop w:val="0"/>
                          <w:marBottom w:val="0"/>
                          <w:divBdr>
                            <w:top w:val="none" w:sz="0" w:space="0" w:color="auto"/>
                            <w:left w:val="none" w:sz="0" w:space="0" w:color="auto"/>
                            <w:bottom w:val="none" w:sz="0" w:space="0" w:color="auto"/>
                            <w:right w:val="single" w:sz="18" w:space="6" w:color="6CE26C"/>
                          </w:divBdr>
                        </w:div>
                        <w:div w:id="897399615">
                          <w:marLeft w:val="0"/>
                          <w:marRight w:val="240"/>
                          <w:marTop w:val="0"/>
                          <w:marBottom w:val="0"/>
                          <w:divBdr>
                            <w:top w:val="none" w:sz="0" w:space="0" w:color="auto"/>
                            <w:left w:val="none" w:sz="0" w:space="0" w:color="auto"/>
                            <w:bottom w:val="none" w:sz="0" w:space="0" w:color="auto"/>
                            <w:right w:val="single" w:sz="18" w:space="6" w:color="6CE26C"/>
                          </w:divBdr>
                        </w:div>
                        <w:div w:id="91710621">
                          <w:marLeft w:val="0"/>
                          <w:marRight w:val="240"/>
                          <w:marTop w:val="0"/>
                          <w:marBottom w:val="0"/>
                          <w:divBdr>
                            <w:top w:val="none" w:sz="0" w:space="0" w:color="auto"/>
                            <w:left w:val="none" w:sz="0" w:space="0" w:color="auto"/>
                            <w:bottom w:val="none" w:sz="0" w:space="0" w:color="auto"/>
                            <w:right w:val="single" w:sz="18" w:space="6" w:color="6CE26C"/>
                          </w:divBdr>
                        </w:div>
                        <w:div w:id="2120054458">
                          <w:marLeft w:val="0"/>
                          <w:marRight w:val="240"/>
                          <w:marTop w:val="0"/>
                          <w:marBottom w:val="0"/>
                          <w:divBdr>
                            <w:top w:val="none" w:sz="0" w:space="0" w:color="auto"/>
                            <w:left w:val="none" w:sz="0" w:space="0" w:color="auto"/>
                            <w:bottom w:val="none" w:sz="0" w:space="0" w:color="auto"/>
                            <w:right w:val="single" w:sz="18" w:space="6" w:color="6CE26C"/>
                          </w:divBdr>
                        </w:div>
                        <w:div w:id="1502239066">
                          <w:marLeft w:val="0"/>
                          <w:marRight w:val="240"/>
                          <w:marTop w:val="0"/>
                          <w:marBottom w:val="0"/>
                          <w:divBdr>
                            <w:top w:val="none" w:sz="0" w:space="0" w:color="auto"/>
                            <w:left w:val="none" w:sz="0" w:space="0" w:color="auto"/>
                            <w:bottom w:val="none" w:sz="0" w:space="0" w:color="auto"/>
                            <w:right w:val="single" w:sz="18" w:space="6" w:color="6CE26C"/>
                          </w:divBdr>
                        </w:div>
                        <w:div w:id="2044599420">
                          <w:marLeft w:val="0"/>
                          <w:marRight w:val="240"/>
                          <w:marTop w:val="0"/>
                          <w:marBottom w:val="0"/>
                          <w:divBdr>
                            <w:top w:val="none" w:sz="0" w:space="0" w:color="auto"/>
                            <w:left w:val="none" w:sz="0" w:space="0" w:color="auto"/>
                            <w:bottom w:val="none" w:sz="0" w:space="0" w:color="auto"/>
                            <w:right w:val="single" w:sz="18" w:space="6" w:color="6CE26C"/>
                          </w:divBdr>
                        </w:div>
                        <w:div w:id="1474254898">
                          <w:marLeft w:val="0"/>
                          <w:marRight w:val="240"/>
                          <w:marTop w:val="0"/>
                          <w:marBottom w:val="0"/>
                          <w:divBdr>
                            <w:top w:val="none" w:sz="0" w:space="0" w:color="auto"/>
                            <w:left w:val="none" w:sz="0" w:space="0" w:color="auto"/>
                            <w:bottom w:val="none" w:sz="0" w:space="0" w:color="auto"/>
                            <w:right w:val="single" w:sz="18" w:space="6" w:color="6CE26C"/>
                          </w:divBdr>
                        </w:div>
                        <w:div w:id="552231538">
                          <w:marLeft w:val="0"/>
                          <w:marRight w:val="240"/>
                          <w:marTop w:val="0"/>
                          <w:marBottom w:val="0"/>
                          <w:divBdr>
                            <w:top w:val="none" w:sz="0" w:space="0" w:color="auto"/>
                            <w:left w:val="none" w:sz="0" w:space="0" w:color="auto"/>
                            <w:bottom w:val="none" w:sz="0" w:space="0" w:color="auto"/>
                            <w:right w:val="single" w:sz="18" w:space="6" w:color="6CE26C"/>
                          </w:divBdr>
                        </w:div>
                        <w:div w:id="1461923293">
                          <w:marLeft w:val="0"/>
                          <w:marRight w:val="240"/>
                          <w:marTop w:val="0"/>
                          <w:marBottom w:val="0"/>
                          <w:divBdr>
                            <w:top w:val="none" w:sz="0" w:space="0" w:color="auto"/>
                            <w:left w:val="none" w:sz="0" w:space="0" w:color="auto"/>
                            <w:bottom w:val="none" w:sz="0" w:space="0" w:color="auto"/>
                            <w:right w:val="single" w:sz="18" w:space="6" w:color="6CE26C"/>
                          </w:divBdr>
                        </w:div>
                        <w:div w:id="413935147">
                          <w:marLeft w:val="0"/>
                          <w:marRight w:val="240"/>
                          <w:marTop w:val="0"/>
                          <w:marBottom w:val="0"/>
                          <w:divBdr>
                            <w:top w:val="none" w:sz="0" w:space="0" w:color="auto"/>
                            <w:left w:val="none" w:sz="0" w:space="0" w:color="auto"/>
                            <w:bottom w:val="none" w:sz="0" w:space="0" w:color="auto"/>
                            <w:right w:val="single" w:sz="18" w:space="6" w:color="6CE26C"/>
                          </w:divBdr>
                        </w:div>
                        <w:div w:id="1186601266">
                          <w:marLeft w:val="0"/>
                          <w:marRight w:val="240"/>
                          <w:marTop w:val="0"/>
                          <w:marBottom w:val="0"/>
                          <w:divBdr>
                            <w:top w:val="none" w:sz="0" w:space="0" w:color="auto"/>
                            <w:left w:val="none" w:sz="0" w:space="0" w:color="auto"/>
                            <w:bottom w:val="none" w:sz="0" w:space="0" w:color="auto"/>
                            <w:right w:val="single" w:sz="18" w:space="6" w:color="6CE26C"/>
                          </w:divBdr>
                        </w:div>
                        <w:div w:id="845828026">
                          <w:marLeft w:val="0"/>
                          <w:marRight w:val="240"/>
                          <w:marTop w:val="0"/>
                          <w:marBottom w:val="0"/>
                          <w:divBdr>
                            <w:top w:val="none" w:sz="0" w:space="0" w:color="auto"/>
                            <w:left w:val="none" w:sz="0" w:space="0" w:color="auto"/>
                            <w:bottom w:val="none" w:sz="0" w:space="0" w:color="auto"/>
                            <w:right w:val="single" w:sz="18" w:space="6" w:color="6CE26C"/>
                          </w:divBdr>
                        </w:div>
                        <w:div w:id="675765414">
                          <w:marLeft w:val="0"/>
                          <w:marRight w:val="240"/>
                          <w:marTop w:val="0"/>
                          <w:marBottom w:val="0"/>
                          <w:divBdr>
                            <w:top w:val="none" w:sz="0" w:space="0" w:color="auto"/>
                            <w:left w:val="none" w:sz="0" w:space="0" w:color="auto"/>
                            <w:bottom w:val="none" w:sz="0" w:space="0" w:color="auto"/>
                            <w:right w:val="single" w:sz="18" w:space="6" w:color="6CE26C"/>
                          </w:divBdr>
                        </w:div>
                        <w:div w:id="1761944234">
                          <w:marLeft w:val="0"/>
                          <w:marRight w:val="240"/>
                          <w:marTop w:val="0"/>
                          <w:marBottom w:val="0"/>
                          <w:divBdr>
                            <w:top w:val="none" w:sz="0" w:space="0" w:color="auto"/>
                            <w:left w:val="none" w:sz="0" w:space="0" w:color="auto"/>
                            <w:bottom w:val="none" w:sz="0" w:space="0" w:color="auto"/>
                            <w:right w:val="single" w:sz="18" w:space="6" w:color="6CE26C"/>
                          </w:divBdr>
                        </w:div>
                        <w:div w:id="1713115991">
                          <w:marLeft w:val="0"/>
                          <w:marRight w:val="240"/>
                          <w:marTop w:val="0"/>
                          <w:marBottom w:val="0"/>
                          <w:divBdr>
                            <w:top w:val="none" w:sz="0" w:space="0" w:color="auto"/>
                            <w:left w:val="none" w:sz="0" w:space="0" w:color="auto"/>
                            <w:bottom w:val="none" w:sz="0" w:space="0" w:color="auto"/>
                            <w:right w:val="single" w:sz="18" w:space="6" w:color="6CE26C"/>
                          </w:divBdr>
                        </w:div>
                        <w:div w:id="2104649051">
                          <w:marLeft w:val="0"/>
                          <w:marRight w:val="240"/>
                          <w:marTop w:val="0"/>
                          <w:marBottom w:val="0"/>
                          <w:divBdr>
                            <w:top w:val="none" w:sz="0" w:space="0" w:color="auto"/>
                            <w:left w:val="none" w:sz="0" w:space="0" w:color="auto"/>
                            <w:bottom w:val="none" w:sz="0" w:space="0" w:color="auto"/>
                            <w:right w:val="single" w:sz="18" w:space="6" w:color="6CE26C"/>
                          </w:divBdr>
                        </w:div>
                        <w:div w:id="1780027144">
                          <w:marLeft w:val="0"/>
                          <w:marRight w:val="240"/>
                          <w:marTop w:val="0"/>
                          <w:marBottom w:val="0"/>
                          <w:divBdr>
                            <w:top w:val="none" w:sz="0" w:space="0" w:color="auto"/>
                            <w:left w:val="none" w:sz="0" w:space="0" w:color="auto"/>
                            <w:bottom w:val="none" w:sz="0" w:space="0" w:color="auto"/>
                            <w:right w:val="single" w:sz="18" w:space="6" w:color="6CE26C"/>
                          </w:divBdr>
                        </w:div>
                        <w:div w:id="944922534">
                          <w:marLeft w:val="0"/>
                          <w:marRight w:val="240"/>
                          <w:marTop w:val="0"/>
                          <w:marBottom w:val="0"/>
                          <w:divBdr>
                            <w:top w:val="none" w:sz="0" w:space="0" w:color="auto"/>
                            <w:left w:val="none" w:sz="0" w:space="0" w:color="auto"/>
                            <w:bottom w:val="none" w:sz="0" w:space="0" w:color="auto"/>
                            <w:right w:val="single" w:sz="18" w:space="6" w:color="6CE26C"/>
                          </w:divBdr>
                        </w:div>
                        <w:div w:id="2102067757">
                          <w:marLeft w:val="0"/>
                          <w:marRight w:val="240"/>
                          <w:marTop w:val="0"/>
                          <w:marBottom w:val="0"/>
                          <w:divBdr>
                            <w:top w:val="none" w:sz="0" w:space="0" w:color="auto"/>
                            <w:left w:val="none" w:sz="0" w:space="0" w:color="auto"/>
                            <w:bottom w:val="none" w:sz="0" w:space="0" w:color="auto"/>
                            <w:right w:val="single" w:sz="18" w:space="6" w:color="6CE26C"/>
                          </w:divBdr>
                        </w:div>
                        <w:div w:id="109664981">
                          <w:marLeft w:val="0"/>
                          <w:marRight w:val="240"/>
                          <w:marTop w:val="0"/>
                          <w:marBottom w:val="0"/>
                          <w:divBdr>
                            <w:top w:val="none" w:sz="0" w:space="0" w:color="auto"/>
                            <w:left w:val="none" w:sz="0" w:space="0" w:color="auto"/>
                            <w:bottom w:val="none" w:sz="0" w:space="0" w:color="auto"/>
                            <w:right w:val="single" w:sz="18" w:space="6" w:color="6CE26C"/>
                          </w:divBdr>
                        </w:div>
                        <w:div w:id="859855186">
                          <w:marLeft w:val="0"/>
                          <w:marRight w:val="240"/>
                          <w:marTop w:val="0"/>
                          <w:marBottom w:val="0"/>
                          <w:divBdr>
                            <w:top w:val="none" w:sz="0" w:space="0" w:color="auto"/>
                            <w:left w:val="none" w:sz="0" w:space="0" w:color="auto"/>
                            <w:bottom w:val="none" w:sz="0" w:space="0" w:color="auto"/>
                            <w:right w:val="single" w:sz="18" w:space="6" w:color="6CE26C"/>
                          </w:divBdr>
                        </w:div>
                        <w:div w:id="878707583">
                          <w:marLeft w:val="0"/>
                          <w:marRight w:val="240"/>
                          <w:marTop w:val="0"/>
                          <w:marBottom w:val="0"/>
                          <w:divBdr>
                            <w:top w:val="none" w:sz="0" w:space="0" w:color="auto"/>
                            <w:left w:val="none" w:sz="0" w:space="0" w:color="auto"/>
                            <w:bottom w:val="none" w:sz="0" w:space="0" w:color="auto"/>
                            <w:right w:val="single" w:sz="18" w:space="6" w:color="6CE26C"/>
                          </w:divBdr>
                        </w:div>
                        <w:div w:id="586816008">
                          <w:marLeft w:val="0"/>
                          <w:marRight w:val="240"/>
                          <w:marTop w:val="0"/>
                          <w:marBottom w:val="0"/>
                          <w:divBdr>
                            <w:top w:val="none" w:sz="0" w:space="0" w:color="auto"/>
                            <w:left w:val="none" w:sz="0" w:space="0" w:color="auto"/>
                            <w:bottom w:val="none" w:sz="0" w:space="0" w:color="auto"/>
                            <w:right w:val="single" w:sz="18" w:space="6" w:color="6CE26C"/>
                          </w:divBdr>
                        </w:div>
                        <w:div w:id="928319790">
                          <w:marLeft w:val="0"/>
                          <w:marRight w:val="240"/>
                          <w:marTop w:val="0"/>
                          <w:marBottom w:val="0"/>
                          <w:divBdr>
                            <w:top w:val="none" w:sz="0" w:space="0" w:color="auto"/>
                            <w:left w:val="none" w:sz="0" w:space="0" w:color="auto"/>
                            <w:bottom w:val="none" w:sz="0" w:space="0" w:color="auto"/>
                            <w:right w:val="single" w:sz="18" w:space="6" w:color="6CE26C"/>
                          </w:divBdr>
                        </w:div>
                        <w:div w:id="699815858">
                          <w:marLeft w:val="0"/>
                          <w:marRight w:val="240"/>
                          <w:marTop w:val="0"/>
                          <w:marBottom w:val="0"/>
                          <w:divBdr>
                            <w:top w:val="none" w:sz="0" w:space="0" w:color="auto"/>
                            <w:left w:val="none" w:sz="0" w:space="0" w:color="auto"/>
                            <w:bottom w:val="none" w:sz="0" w:space="0" w:color="auto"/>
                            <w:right w:val="single" w:sz="18" w:space="6" w:color="6CE26C"/>
                          </w:divBdr>
                        </w:div>
                        <w:div w:id="1795639224">
                          <w:marLeft w:val="0"/>
                          <w:marRight w:val="240"/>
                          <w:marTop w:val="0"/>
                          <w:marBottom w:val="0"/>
                          <w:divBdr>
                            <w:top w:val="none" w:sz="0" w:space="0" w:color="auto"/>
                            <w:left w:val="none" w:sz="0" w:space="0" w:color="auto"/>
                            <w:bottom w:val="none" w:sz="0" w:space="0" w:color="auto"/>
                            <w:right w:val="single" w:sz="18" w:space="6" w:color="6CE26C"/>
                          </w:divBdr>
                        </w:div>
                        <w:div w:id="131606250">
                          <w:marLeft w:val="0"/>
                          <w:marRight w:val="240"/>
                          <w:marTop w:val="0"/>
                          <w:marBottom w:val="0"/>
                          <w:divBdr>
                            <w:top w:val="none" w:sz="0" w:space="0" w:color="auto"/>
                            <w:left w:val="none" w:sz="0" w:space="0" w:color="auto"/>
                            <w:bottom w:val="none" w:sz="0" w:space="0" w:color="auto"/>
                            <w:right w:val="single" w:sz="18" w:space="6" w:color="6CE26C"/>
                          </w:divBdr>
                        </w:div>
                        <w:div w:id="200357990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553926301">
              <w:marLeft w:val="0"/>
              <w:marRight w:val="0"/>
              <w:marTop w:val="0"/>
              <w:marBottom w:val="0"/>
              <w:divBdr>
                <w:top w:val="none" w:sz="0" w:space="0" w:color="auto"/>
                <w:left w:val="none" w:sz="0" w:space="0" w:color="auto"/>
                <w:bottom w:val="none" w:sz="0" w:space="0" w:color="auto"/>
                <w:right w:val="none" w:sz="0" w:space="0" w:color="auto"/>
              </w:divBdr>
              <w:divsChild>
                <w:div w:id="1027945153">
                  <w:marLeft w:val="0"/>
                  <w:marRight w:val="0"/>
                  <w:marTop w:val="0"/>
                  <w:marBottom w:val="0"/>
                  <w:divBdr>
                    <w:top w:val="none" w:sz="0" w:space="0" w:color="auto"/>
                    <w:left w:val="none" w:sz="0" w:space="0" w:color="auto"/>
                    <w:bottom w:val="none" w:sz="0" w:space="0" w:color="auto"/>
                    <w:right w:val="none" w:sz="0" w:space="0" w:color="auto"/>
                  </w:divBdr>
                  <w:divsChild>
                    <w:div w:id="1624727777">
                      <w:marLeft w:val="0"/>
                      <w:marRight w:val="0"/>
                      <w:marTop w:val="240"/>
                      <w:marBottom w:val="240"/>
                      <w:divBdr>
                        <w:top w:val="none" w:sz="0" w:space="0" w:color="auto"/>
                        <w:left w:val="none" w:sz="0" w:space="0" w:color="auto"/>
                        <w:bottom w:val="none" w:sz="0" w:space="0" w:color="auto"/>
                        <w:right w:val="none" w:sz="0" w:space="0" w:color="auto"/>
                      </w:divBdr>
                      <w:divsChild>
                        <w:div w:id="575364093">
                          <w:marLeft w:val="0"/>
                          <w:marRight w:val="240"/>
                          <w:marTop w:val="0"/>
                          <w:marBottom w:val="0"/>
                          <w:divBdr>
                            <w:top w:val="none" w:sz="0" w:space="0" w:color="auto"/>
                            <w:left w:val="none" w:sz="0" w:space="0" w:color="auto"/>
                            <w:bottom w:val="none" w:sz="0" w:space="0" w:color="auto"/>
                            <w:right w:val="single" w:sz="18" w:space="6" w:color="6CE26C"/>
                          </w:divBdr>
                        </w:div>
                        <w:div w:id="287976910">
                          <w:marLeft w:val="0"/>
                          <w:marRight w:val="240"/>
                          <w:marTop w:val="0"/>
                          <w:marBottom w:val="0"/>
                          <w:divBdr>
                            <w:top w:val="none" w:sz="0" w:space="0" w:color="auto"/>
                            <w:left w:val="none" w:sz="0" w:space="0" w:color="auto"/>
                            <w:bottom w:val="none" w:sz="0" w:space="0" w:color="auto"/>
                            <w:right w:val="single" w:sz="18" w:space="6" w:color="6CE26C"/>
                          </w:divBdr>
                        </w:div>
                        <w:div w:id="977757620">
                          <w:marLeft w:val="0"/>
                          <w:marRight w:val="240"/>
                          <w:marTop w:val="0"/>
                          <w:marBottom w:val="0"/>
                          <w:divBdr>
                            <w:top w:val="none" w:sz="0" w:space="0" w:color="auto"/>
                            <w:left w:val="none" w:sz="0" w:space="0" w:color="auto"/>
                            <w:bottom w:val="none" w:sz="0" w:space="0" w:color="auto"/>
                            <w:right w:val="single" w:sz="18" w:space="6" w:color="6CE26C"/>
                          </w:divBdr>
                        </w:div>
                        <w:div w:id="1370838937">
                          <w:marLeft w:val="0"/>
                          <w:marRight w:val="240"/>
                          <w:marTop w:val="0"/>
                          <w:marBottom w:val="0"/>
                          <w:divBdr>
                            <w:top w:val="none" w:sz="0" w:space="0" w:color="auto"/>
                            <w:left w:val="none" w:sz="0" w:space="0" w:color="auto"/>
                            <w:bottom w:val="none" w:sz="0" w:space="0" w:color="auto"/>
                            <w:right w:val="single" w:sz="18" w:space="6" w:color="6CE26C"/>
                          </w:divBdr>
                        </w:div>
                        <w:div w:id="895316652">
                          <w:marLeft w:val="0"/>
                          <w:marRight w:val="240"/>
                          <w:marTop w:val="0"/>
                          <w:marBottom w:val="0"/>
                          <w:divBdr>
                            <w:top w:val="none" w:sz="0" w:space="0" w:color="auto"/>
                            <w:left w:val="none" w:sz="0" w:space="0" w:color="auto"/>
                            <w:bottom w:val="none" w:sz="0" w:space="0" w:color="auto"/>
                            <w:right w:val="single" w:sz="18" w:space="6" w:color="6CE26C"/>
                          </w:divBdr>
                        </w:div>
                        <w:div w:id="1233663368">
                          <w:marLeft w:val="0"/>
                          <w:marRight w:val="240"/>
                          <w:marTop w:val="0"/>
                          <w:marBottom w:val="0"/>
                          <w:divBdr>
                            <w:top w:val="none" w:sz="0" w:space="0" w:color="auto"/>
                            <w:left w:val="none" w:sz="0" w:space="0" w:color="auto"/>
                            <w:bottom w:val="none" w:sz="0" w:space="0" w:color="auto"/>
                            <w:right w:val="single" w:sz="18" w:space="6" w:color="6CE26C"/>
                          </w:divBdr>
                        </w:div>
                        <w:div w:id="922447763">
                          <w:marLeft w:val="0"/>
                          <w:marRight w:val="240"/>
                          <w:marTop w:val="0"/>
                          <w:marBottom w:val="0"/>
                          <w:divBdr>
                            <w:top w:val="none" w:sz="0" w:space="0" w:color="auto"/>
                            <w:left w:val="none" w:sz="0" w:space="0" w:color="auto"/>
                            <w:bottom w:val="none" w:sz="0" w:space="0" w:color="auto"/>
                            <w:right w:val="single" w:sz="18" w:space="6" w:color="6CE26C"/>
                          </w:divBdr>
                        </w:div>
                        <w:div w:id="336614984">
                          <w:marLeft w:val="0"/>
                          <w:marRight w:val="240"/>
                          <w:marTop w:val="0"/>
                          <w:marBottom w:val="0"/>
                          <w:divBdr>
                            <w:top w:val="none" w:sz="0" w:space="0" w:color="auto"/>
                            <w:left w:val="none" w:sz="0" w:space="0" w:color="auto"/>
                            <w:bottom w:val="none" w:sz="0" w:space="0" w:color="auto"/>
                            <w:right w:val="single" w:sz="18" w:space="6" w:color="6CE26C"/>
                          </w:divBdr>
                        </w:div>
                        <w:div w:id="786922828">
                          <w:marLeft w:val="0"/>
                          <w:marRight w:val="240"/>
                          <w:marTop w:val="0"/>
                          <w:marBottom w:val="0"/>
                          <w:divBdr>
                            <w:top w:val="none" w:sz="0" w:space="0" w:color="auto"/>
                            <w:left w:val="none" w:sz="0" w:space="0" w:color="auto"/>
                            <w:bottom w:val="none" w:sz="0" w:space="0" w:color="auto"/>
                            <w:right w:val="single" w:sz="18" w:space="6" w:color="6CE26C"/>
                          </w:divBdr>
                        </w:div>
                        <w:div w:id="2037190741">
                          <w:marLeft w:val="0"/>
                          <w:marRight w:val="240"/>
                          <w:marTop w:val="0"/>
                          <w:marBottom w:val="0"/>
                          <w:divBdr>
                            <w:top w:val="none" w:sz="0" w:space="0" w:color="auto"/>
                            <w:left w:val="none" w:sz="0" w:space="0" w:color="auto"/>
                            <w:bottom w:val="none" w:sz="0" w:space="0" w:color="auto"/>
                            <w:right w:val="single" w:sz="18" w:space="6" w:color="6CE26C"/>
                          </w:divBdr>
                        </w:div>
                        <w:div w:id="503058987">
                          <w:marLeft w:val="0"/>
                          <w:marRight w:val="240"/>
                          <w:marTop w:val="0"/>
                          <w:marBottom w:val="0"/>
                          <w:divBdr>
                            <w:top w:val="none" w:sz="0" w:space="0" w:color="auto"/>
                            <w:left w:val="none" w:sz="0" w:space="0" w:color="auto"/>
                            <w:bottom w:val="none" w:sz="0" w:space="0" w:color="auto"/>
                            <w:right w:val="single" w:sz="18" w:space="6" w:color="6CE26C"/>
                          </w:divBdr>
                        </w:div>
                        <w:div w:id="111171780">
                          <w:marLeft w:val="0"/>
                          <w:marRight w:val="240"/>
                          <w:marTop w:val="0"/>
                          <w:marBottom w:val="0"/>
                          <w:divBdr>
                            <w:top w:val="none" w:sz="0" w:space="0" w:color="auto"/>
                            <w:left w:val="none" w:sz="0" w:space="0" w:color="auto"/>
                            <w:bottom w:val="none" w:sz="0" w:space="0" w:color="auto"/>
                            <w:right w:val="single" w:sz="18" w:space="6" w:color="6CE26C"/>
                          </w:divBdr>
                        </w:div>
                        <w:div w:id="2097167062">
                          <w:marLeft w:val="0"/>
                          <w:marRight w:val="240"/>
                          <w:marTop w:val="0"/>
                          <w:marBottom w:val="0"/>
                          <w:divBdr>
                            <w:top w:val="none" w:sz="0" w:space="0" w:color="auto"/>
                            <w:left w:val="none" w:sz="0" w:space="0" w:color="auto"/>
                            <w:bottom w:val="none" w:sz="0" w:space="0" w:color="auto"/>
                            <w:right w:val="single" w:sz="18" w:space="6" w:color="6CE26C"/>
                          </w:divBdr>
                        </w:div>
                        <w:div w:id="1011569889">
                          <w:marLeft w:val="0"/>
                          <w:marRight w:val="240"/>
                          <w:marTop w:val="0"/>
                          <w:marBottom w:val="0"/>
                          <w:divBdr>
                            <w:top w:val="none" w:sz="0" w:space="0" w:color="auto"/>
                            <w:left w:val="none" w:sz="0" w:space="0" w:color="auto"/>
                            <w:bottom w:val="none" w:sz="0" w:space="0" w:color="auto"/>
                            <w:right w:val="single" w:sz="18" w:space="6" w:color="6CE26C"/>
                          </w:divBdr>
                        </w:div>
                        <w:div w:id="1819034152">
                          <w:marLeft w:val="0"/>
                          <w:marRight w:val="240"/>
                          <w:marTop w:val="0"/>
                          <w:marBottom w:val="0"/>
                          <w:divBdr>
                            <w:top w:val="none" w:sz="0" w:space="0" w:color="auto"/>
                            <w:left w:val="none" w:sz="0" w:space="0" w:color="auto"/>
                            <w:bottom w:val="none" w:sz="0" w:space="0" w:color="auto"/>
                            <w:right w:val="single" w:sz="18" w:space="6" w:color="6CE26C"/>
                          </w:divBdr>
                        </w:div>
                        <w:div w:id="75714738">
                          <w:marLeft w:val="0"/>
                          <w:marRight w:val="240"/>
                          <w:marTop w:val="0"/>
                          <w:marBottom w:val="0"/>
                          <w:divBdr>
                            <w:top w:val="none" w:sz="0" w:space="0" w:color="auto"/>
                            <w:left w:val="none" w:sz="0" w:space="0" w:color="auto"/>
                            <w:bottom w:val="none" w:sz="0" w:space="0" w:color="auto"/>
                            <w:right w:val="single" w:sz="18" w:space="6" w:color="6CE26C"/>
                          </w:divBdr>
                        </w:div>
                        <w:div w:id="1510564941">
                          <w:marLeft w:val="0"/>
                          <w:marRight w:val="240"/>
                          <w:marTop w:val="0"/>
                          <w:marBottom w:val="0"/>
                          <w:divBdr>
                            <w:top w:val="none" w:sz="0" w:space="0" w:color="auto"/>
                            <w:left w:val="none" w:sz="0" w:space="0" w:color="auto"/>
                            <w:bottom w:val="none" w:sz="0" w:space="0" w:color="auto"/>
                            <w:right w:val="single" w:sz="18" w:space="6" w:color="6CE26C"/>
                          </w:divBdr>
                        </w:div>
                        <w:div w:id="97330756">
                          <w:marLeft w:val="0"/>
                          <w:marRight w:val="240"/>
                          <w:marTop w:val="0"/>
                          <w:marBottom w:val="0"/>
                          <w:divBdr>
                            <w:top w:val="none" w:sz="0" w:space="0" w:color="auto"/>
                            <w:left w:val="none" w:sz="0" w:space="0" w:color="auto"/>
                            <w:bottom w:val="none" w:sz="0" w:space="0" w:color="auto"/>
                            <w:right w:val="single" w:sz="18" w:space="6" w:color="6CE26C"/>
                          </w:divBdr>
                        </w:div>
                        <w:div w:id="2131506778">
                          <w:marLeft w:val="0"/>
                          <w:marRight w:val="240"/>
                          <w:marTop w:val="0"/>
                          <w:marBottom w:val="0"/>
                          <w:divBdr>
                            <w:top w:val="none" w:sz="0" w:space="0" w:color="auto"/>
                            <w:left w:val="none" w:sz="0" w:space="0" w:color="auto"/>
                            <w:bottom w:val="none" w:sz="0" w:space="0" w:color="auto"/>
                            <w:right w:val="single" w:sz="18" w:space="6" w:color="6CE26C"/>
                          </w:divBdr>
                        </w:div>
                        <w:div w:id="590161790">
                          <w:marLeft w:val="0"/>
                          <w:marRight w:val="240"/>
                          <w:marTop w:val="0"/>
                          <w:marBottom w:val="0"/>
                          <w:divBdr>
                            <w:top w:val="none" w:sz="0" w:space="0" w:color="auto"/>
                            <w:left w:val="none" w:sz="0" w:space="0" w:color="auto"/>
                            <w:bottom w:val="none" w:sz="0" w:space="0" w:color="auto"/>
                            <w:right w:val="single" w:sz="18" w:space="6" w:color="6CE26C"/>
                          </w:divBdr>
                        </w:div>
                        <w:div w:id="639506213">
                          <w:marLeft w:val="0"/>
                          <w:marRight w:val="240"/>
                          <w:marTop w:val="0"/>
                          <w:marBottom w:val="0"/>
                          <w:divBdr>
                            <w:top w:val="none" w:sz="0" w:space="0" w:color="auto"/>
                            <w:left w:val="none" w:sz="0" w:space="0" w:color="auto"/>
                            <w:bottom w:val="none" w:sz="0" w:space="0" w:color="auto"/>
                            <w:right w:val="single" w:sz="18" w:space="6" w:color="6CE26C"/>
                          </w:divBdr>
                        </w:div>
                        <w:div w:id="1850367163">
                          <w:marLeft w:val="0"/>
                          <w:marRight w:val="240"/>
                          <w:marTop w:val="0"/>
                          <w:marBottom w:val="0"/>
                          <w:divBdr>
                            <w:top w:val="none" w:sz="0" w:space="0" w:color="auto"/>
                            <w:left w:val="none" w:sz="0" w:space="0" w:color="auto"/>
                            <w:bottom w:val="none" w:sz="0" w:space="0" w:color="auto"/>
                            <w:right w:val="single" w:sz="18" w:space="6" w:color="6CE26C"/>
                          </w:divBdr>
                        </w:div>
                        <w:div w:id="44378102">
                          <w:marLeft w:val="0"/>
                          <w:marRight w:val="240"/>
                          <w:marTop w:val="0"/>
                          <w:marBottom w:val="0"/>
                          <w:divBdr>
                            <w:top w:val="none" w:sz="0" w:space="0" w:color="auto"/>
                            <w:left w:val="none" w:sz="0" w:space="0" w:color="auto"/>
                            <w:bottom w:val="none" w:sz="0" w:space="0" w:color="auto"/>
                            <w:right w:val="single" w:sz="18" w:space="6" w:color="6CE26C"/>
                          </w:divBdr>
                        </w:div>
                        <w:div w:id="722296801">
                          <w:marLeft w:val="0"/>
                          <w:marRight w:val="240"/>
                          <w:marTop w:val="0"/>
                          <w:marBottom w:val="0"/>
                          <w:divBdr>
                            <w:top w:val="none" w:sz="0" w:space="0" w:color="auto"/>
                            <w:left w:val="none" w:sz="0" w:space="0" w:color="auto"/>
                            <w:bottom w:val="none" w:sz="0" w:space="0" w:color="auto"/>
                            <w:right w:val="single" w:sz="18" w:space="6" w:color="6CE26C"/>
                          </w:divBdr>
                        </w:div>
                        <w:div w:id="1798719840">
                          <w:marLeft w:val="0"/>
                          <w:marRight w:val="240"/>
                          <w:marTop w:val="0"/>
                          <w:marBottom w:val="0"/>
                          <w:divBdr>
                            <w:top w:val="none" w:sz="0" w:space="0" w:color="auto"/>
                            <w:left w:val="none" w:sz="0" w:space="0" w:color="auto"/>
                            <w:bottom w:val="none" w:sz="0" w:space="0" w:color="auto"/>
                            <w:right w:val="single" w:sz="18" w:space="6" w:color="6CE26C"/>
                          </w:divBdr>
                        </w:div>
                        <w:div w:id="289283604">
                          <w:marLeft w:val="0"/>
                          <w:marRight w:val="240"/>
                          <w:marTop w:val="0"/>
                          <w:marBottom w:val="0"/>
                          <w:divBdr>
                            <w:top w:val="none" w:sz="0" w:space="0" w:color="auto"/>
                            <w:left w:val="none" w:sz="0" w:space="0" w:color="auto"/>
                            <w:bottom w:val="none" w:sz="0" w:space="0" w:color="auto"/>
                            <w:right w:val="single" w:sz="18" w:space="6" w:color="6CE26C"/>
                          </w:divBdr>
                        </w:div>
                        <w:div w:id="187761764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046372075">
              <w:marLeft w:val="0"/>
              <w:marRight w:val="0"/>
              <w:marTop w:val="0"/>
              <w:marBottom w:val="0"/>
              <w:divBdr>
                <w:top w:val="none" w:sz="0" w:space="0" w:color="auto"/>
                <w:left w:val="none" w:sz="0" w:space="0" w:color="auto"/>
                <w:bottom w:val="none" w:sz="0" w:space="0" w:color="auto"/>
                <w:right w:val="none" w:sz="0" w:space="0" w:color="auto"/>
              </w:divBdr>
              <w:divsChild>
                <w:div w:id="824978982">
                  <w:marLeft w:val="0"/>
                  <w:marRight w:val="0"/>
                  <w:marTop w:val="0"/>
                  <w:marBottom w:val="0"/>
                  <w:divBdr>
                    <w:top w:val="none" w:sz="0" w:space="0" w:color="auto"/>
                    <w:left w:val="none" w:sz="0" w:space="0" w:color="auto"/>
                    <w:bottom w:val="none" w:sz="0" w:space="0" w:color="auto"/>
                    <w:right w:val="none" w:sz="0" w:space="0" w:color="auto"/>
                  </w:divBdr>
                  <w:divsChild>
                    <w:div w:id="1635453083">
                      <w:marLeft w:val="0"/>
                      <w:marRight w:val="0"/>
                      <w:marTop w:val="240"/>
                      <w:marBottom w:val="240"/>
                      <w:divBdr>
                        <w:top w:val="none" w:sz="0" w:space="0" w:color="auto"/>
                        <w:left w:val="none" w:sz="0" w:space="0" w:color="auto"/>
                        <w:bottom w:val="none" w:sz="0" w:space="0" w:color="auto"/>
                        <w:right w:val="none" w:sz="0" w:space="0" w:color="auto"/>
                      </w:divBdr>
                      <w:divsChild>
                        <w:div w:id="616301702">
                          <w:marLeft w:val="0"/>
                          <w:marRight w:val="240"/>
                          <w:marTop w:val="0"/>
                          <w:marBottom w:val="0"/>
                          <w:divBdr>
                            <w:top w:val="none" w:sz="0" w:space="0" w:color="auto"/>
                            <w:left w:val="none" w:sz="0" w:space="0" w:color="auto"/>
                            <w:bottom w:val="none" w:sz="0" w:space="0" w:color="auto"/>
                            <w:right w:val="single" w:sz="18" w:space="6" w:color="6CE26C"/>
                          </w:divBdr>
                        </w:div>
                        <w:div w:id="2128691514">
                          <w:marLeft w:val="0"/>
                          <w:marRight w:val="240"/>
                          <w:marTop w:val="0"/>
                          <w:marBottom w:val="0"/>
                          <w:divBdr>
                            <w:top w:val="none" w:sz="0" w:space="0" w:color="auto"/>
                            <w:left w:val="none" w:sz="0" w:space="0" w:color="auto"/>
                            <w:bottom w:val="none" w:sz="0" w:space="0" w:color="auto"/>
                            <w:right w:val="single" w:sz="18" w:space="6" w:color="6CE26C"/>
                          </w:divBdr>
                        </w:div>
                        <w:div w:id="1736780617">
                          <w:marLeft w:val="0"/>
                          <w:marRight w:val="240"/>
                          <w:marTop w:val="0"/>
                          <w:marBottom w:val="0"/>
                          <w:divBdr>
                            <w:top w:val="none" w:sz="0" w:space="0" w:color="auto"/>
                            <w:left w:val="none" w:sz="0" w:space="0" w:color="auto"/>
                            <w:bottom w:val="none" w:sz="0" w:space="0" w:color="auto"/>
                            <w:right w:val="single" w:sz="18" w:space="6" w:color="6CE26C"/>
                          </w:divBdr>
                        </w:div>
                        <w:div w:id="424694611">
                          <w:marLeft w:val="0"/>
                          <w:marRight w:val="240"/>
                          <w:marTop w:val="0"/>
                          <w:marBottom w:val="0"/>
                          <w:divBdr>
                            <w:top w:val="none" w:sz="0" w:space="0" w:color="auto"/>
                            <w:left w:val="none" w:sz="0" w:space="0" w:color="auto"/>
                            <w:bottom w:val="none" w:sz="0" w:space="0" w:color="auto"/>
                            <w:right w:val="single" w:sz="18" w:space="6" w:color="6CE26C"/>
                          </w:divBdr>
                        </w:div>
                        <w:div w:id="739913566">
                          <w:marLeft w:val="0"/>
                          <w:marRight w:val="240"/>
                          <w:marTop w:val="0"/>
                          <w:marBottom w:val="0"/>
                          <w:divBdr>
                            <w:top w:val="none" w:sz="0" w:space="0" w:color="auto"/>
                            <w:left w:val="none" w:sz="0" w:space="0" w:color="auto"/>
                            <w:bottom w:val="none" w:sz="0" w:space="0" w:color="auto"/>
                            <w:right w:val="single" w:sz="18" w:space="6" w:color="6CE26C"/>
                          </w:divBdr>
                        </w:div>
                        <w:div w:id="873151285">
                          <w:marLeft w:val="0"/>
                          <w:marRight w:val="240"/>
                          <w:marTop w:val="0"/>
                          <w:marBottom w:val="0"/>
                          <w:divBdr>
                            <w:top w:val="none" w:sz="0" w:space="0" w:color="auto"/>
                            <w:left w:val="none" w:sz="0" w:space="0" w:color="auto"/>
                            <w:bottom w:val="none" w:sz="0" w:space="0" w:color="auto"/>
                            <w:right w:val="single" w:sz="18" w:space="6" w:color="6CE26C"/>
                          </w:divBdr>
                        </w:div>
                        <w:div w:id="135218702">
                          <w:marLeft w:val="0"/>
                          <w:marRight w:val="240"/>
                          <w:marTop w:val="0"/>
                          <w:marBottom w:val="0"/>
                          <w:divBdr>
                            <w:top w:val="none" w:sz="0" w:space="0" w:color="auto"/>
                            <w:left w:val="none" w:sz="0" w:space="0" w:color="auto"/>
                            <w:bottom w:val="none" w:sz="0" w:space="0" w:color="auto"/>
                            <w:right w:val="single" w:sz="18" w:space="6" w:color="6CE26C"/>
                          </w:divBdr>
                        </w:div>
                        <w:div w:id="462191877">
                          <w:marLeft w:val="0"/>
                          <w:marRight w:val="240"/>
                          <w:marTop w:val="0"/>
                          <w:marBottom w:val="0"/>
                          <w:divBdr>
                            <w:top w:val="none" w:sz="0" w:space="0" w:color="auto"/>
                            <w:left w:val="none" w:sz="0" w:space="0" w:color="auto"/>
                            <w:bottom w:val="none" w:sz="0" w:space="0" w:color="auto"/>
                            <w:right w:val="single" w:sz="18" w:space="6" w:color="6CE26C"/>
                          </w:divBdr>
                        </w:div>
                        <w:div w:id="1641961462">
                          <w:marLeft w:val="0"/>
                          <w:marRight w:val="240"/>
                          <w:marTop w:val="0"/>
                          <w:marBottom w:val="0"/>
                          <w:divBdr>
                            <w:top w:val="none" w:sz="0" w:space="0" w:color="auto"/>
                            <w:left w:val="none" w:sz="0" w:space="0" w:color="auto"/>
                            <w:bottom w:val="none" w:sz="0" w:space="0" w:color="auto"/>
                            <w:right w:val="single" w:sz="18" w:space="6" w:color="6CE26C"/>
                          </w:divBdr>
                        </w:div>
                        <w:div w:id="681585147">
                          <w:marLeft w:val="0"/>
                          <w:marRight w:val="240"/>
                          <w:marTop w:val="0"/>
                          <w:marBottom w:val="0"/>
                          <w:divBdr>
                            <w:top w:val="none" w:sz="0" w:space="0" w:color="auto"/>
                            <w:left w:val="none" w:sz="0" w:space="0" w:color="auto"/>
                            <w:bottom w:val="none" w:sz="0" w:space="0" w:color="auto"/>
                            <w:right w:val="single" w:sz="18" w:space="6" w:color="6CE26C"/>
                          </w:divBdr>
                        </w:div>
                        <w:div w:id="479687817">
                          <w:marLeft w:val="0"/>
                          <w:marRight w:val="240"/>
                          <w:marTop w:val="0"/>
                          <w:marBottom w:val="0"/>
                          <w:divBdr>
                            <w:top w:val="none" w:sz="0" w:space="0" w:color="auto"/>
                            <w:left w:val="none" w:sz="0" w:space="0" w:color="auto"/>
                            <w:bottom w:val="none" w:sz="0" w:space="0" w:color="auto"/>
                            <w:right w:val="single" w:sz="18" w:space="6" w:color="6CE26C"/>
                          </w:divBdr>
                        </w:div>
                        <w:div w:id="1161696491">
                          <w:marLeft w:val="0"/>
                          <w:marRight w:val="240"/>
                          <w:marTop w:val="0"/>
                          <w:marBottom w:val="0"/>
                          <w:divBdr>
                            <w:top w:val="none" w:sz="0" w:space="0" w:color="auto"/>
                            <w:left w:val="none" w:sz="0" w:space="0" w:color="auto"/>
                            <w:bottom w:val="none" w:sz="0" w:space="0" w:color="auto"/>
                            <w:right w:val="single" w:sz="18" w:space="6" w:color="6CE26C"/>
                          </w:divBdr>
                        </w:div>
                        <w:div w:id="6055758">
                          <w:marLeft w:val="0"/>
                          <w:marRight w:val="240"/>
                          <w:marTop w:val="0"/>
                          <w:marBottom w:val="0"/>
                          <w:divBdr>
                            <w:top w:val="none" w:sz="0" w:space="0" w:color="auto"/>
                            <w:left w:val="none" w:sz="0" w:space="0" w:color="auto"/>
                            <w:bottom w:val="none" w:sz="0" w:space="0" w:color="auto"/>
                            <w:right w:val="single" w:sz="18" w:space="6" w:color="6CE26C"/>
                          </w:divBdr>
                        </w:div>
                        <w:div w:id="1254780048">
                          <w:marLeft w:val="0"/>
                          <w:marRight w:val="240"/>
                          <w:marTop w:val="0"/>
                          <w:marBottom w:val="0"/>
                          <w:divBdr>
                            <w:top w:val="none" w:sz="0" w:space="0" w:color="auto"/>
                            <w:left w:val="none" w:sz="0" w:space="0" w:color="auto"/>
                            <w:bottom w:val="none" w:sz="0" w:space="0" w:color="auto"/>
                            <w:right w:val="single" w:sz="18" w:space="6" w:color="6CE26C"/>
                          </w:divBdr>
                        </w:div>
                        <w:div w:id="1978223341">
                          <w:marLeft w:val="0"/>
                          <w:marRight w:val="240"/>
                          <w:marTop w:val="0"/>
                          <w:marBottom w:val="0"/>
                          <w:divBdr>
                            <w:top w:val="none" w:sz="0" w:space="0" w:color="auto"/>
                            <w:left w:val="none" w:sz="0" w:space="0" w:color="auto"/>
                            <w:bottom w:val="none" w:sz="0" w:space="0" w:color="auto"/>
                            <w:right w:val="single" w:sz="18" w:space="6" w:color="6CE26C"/>
                          </w:divBdr>
                        </w:div>
                        <w:div w:id="328991301">
                          <w:marLeft w:val="0"/>
                          <w:marRight w:val="240"/>
                          <w:marTop w:val="0"/>
                          <w:marBottom w:val="0"/>
                          <w:divBdr>
                            <w:top w:val="none" w:sz="0" w:space="0" w:color="auto"/>
                            <w:left w:val="none" w:sz="0" w:space="0" w:color="auto"/>
                            <w:bottom w:val="none" w:sz="0" w:space="0" w:color="auto"/>
                            <w:right w:val="single" w:sz="18" w:space="6" w:color="6CE26C"/>
                          </w:divBdr>
                        </w:div>
                        <w:div w:id="508259624">
                          <w:marLeft w:val="0"/>
                          <w:marRight w:val="240"/>
                          <w:marTop w:val="0"/>
                          <w:marBottom w:val="0"/>
                          <w:divBdr>
                            <w:top w:val="none" w:sz="0" w:space="0" w:color="auto"/>
                            <w:left w:val="none" w:sz="0" w:space="0" w:color="auto"/>
                            <w:bottom w:val="none" w:sz="0" w:space="0" w:color="auto"/>
                            <w:right w:val="single" w:sz="18" w:space="6" w:color="6CE26C"/>
                          </w:divBdr>
                        </w:div>
                        <w:div w:id="882130433">
                          <w:marLeft w:val="0"/>
                          <w:marRight w:val="240"/>
                          <w:marTop w:val="0"/>
                          <w:marBottom w:val="0"/>
                          <w:divBdr>
                            <w:top w:val="none" w:sz="0" w:space="0" w:color="auto"/>
                            <w:left w:val="none" w:sz="0" w:space="0" w:color="auto"/>
                            <w:bottom w:val="none" w:sz="0" w:space="0" w:color="auto"/>
                            <w:right w:val="single" w:sz="18" w:space="6" w:color="6CE26C"/>
                          </w:divBdr>
                        </w:div>
                        <w:div w:id="1508012229">
                          <w:marLeft w:val="0"/>
                          <w:marRight w:val="240"/>
                          <w:marTop w:val="0"/>
                          <w:marBottom w:val="0"/>
                          <w:divBdr>
                            <w:top w:val="none" w:sz="0" w:space="0" w:color="auto"/>
                            <w:left w:val="none" w:sz="0" w:space="0" w:color="auto"/>
                            <w:bottom w:val="none" w:sz="0" w:space="0" w:color="auto"/>
                            <w:right w:val="single" w:sz="18" w:space="6" w:color="6CE26C"/>
                          </w:divBdr>
                        </w:div>
                        <w:div w:id="1786608658">
                          <w:marLeft w:val="0"/>
                          <w:marRight w:val="240"/>
                          <w:marTop w:val="0"/>
                          <w:marBottom w:val="0"/>
                          <w:divBdr>
                            <w:top w:val="none" w:sz="0" w:space="0" w:color="auto"/>
                            <w:left w:val="none" w:sz="0" w:space="0" w:color="auto"/>
                            <w:bottom w:val="none" w:sz="0" w:space="0" w:color="auto"/>
                            <w:right w:val="single" w:sz="18" w:space="6" w:color="6CE26C"/>
                          </w:divBdr>
                        </w:div>
                        <w:div w:id="1901209207">
                          <w:marLeft w:val="0"/>
                          <w:marRight w:val="240"/>
                          <w:marTop w:val="0"/>
                          <w:marBottom w:val="0"/>
                          <w:divBdr>
                            <w:top w:val="none" w:sz="0" w:space="0" w:color="auto"/>
                            <w:left w:val="none" w:sz="0" w:space="0" w:color="auto"/>
                            <w:bottom w:val="none" w:sz="0" w:space="0" w:color="auto"/>
                            <w:right w:val="single" w:sz="18" w:space="6" w:color="6CE26C"/>
                          </w:divBdr>
                        </w:div>
                        <w:div w:id="690491398">
                          <w:marLeft w:val="0"/>
                          <w:marRight w:val="240"/>
                          <w:marTop w:val="0"/>
                          <w:marBottom w:val="0"/>
                          <w:divBdr>
                            <w:top w:val="none" w:sz="0" w:space="0" w:color="auto"/>
                            <w:left w:val="none" w:sz="0" w:space="0" w:color="auto"/>
                            <w:bottom w:val="none" w:sz="0" w:space="0" w:color="auto"/>
                            <w:right w:val="single" w:sz="18" w:space="6" w:color="6CE26C"/>
                          </w:divBdr>
                        </w:div>
                        <w:div w:id="1369791214">
                          <w:marLeft w:val="0"/>
                          <w:marRight w:val="240"/>
                          <w:marTop w:val="0"/>
                          <w:marBottom w:val="0"/>
                          <w:divBdr>
                            <w:top w:val="none" w:sz="0" w:space="0" w:color="auto"/>
                            <w:left w:val="none" w:sz="0" w:space="0" w:color="auto"/>
                            <w:bottom w:val="none" w:sz="0" w:space="0" w:color="auto"/>
                            <w:right w:val="single" w:sz="18" w:space="6" w:color="6CE26C"/>
                          </w:divBdr>
                        </w:div>
                        <w:div w:id="41253373">
                          <w:marLeft w:val="0"/>
                          <w:marRight w:val="240"/>
                          <w:marTop w:val="0"/>
                          <w:marBottom w:val="0"/>
                          <w:divBdr>
                            <w:top w:val="none" w:sz="0" w:space="0" w:color="auto"/>
                            <w:left w:val="none" w:sz="0" w:space="0" w:color="auto"/>
                            <w:bottom w:val="none" w:sz="0" w:space="0" w:color="auto"/>
                            <w:right w:val="single" w:sz="18" w:space="6" w:color="6CE26C"/>
                          </w:divBdr>
                        </w:div>
                        <w:div w:id="281419349">
                          <w:marLeft w:val="0"/>
                          <w:marRight w:val="240"/>
                          <w:marTop w:val="0"/>
                          <w:marBottom w:val="0"/>
                          <w:divBdr>
                            <w:top w:val="none" w:sz="0" w:space="0" w:color="auto"/>
                            <w:left w:val="none" w:sz="0" w:space="0" w:color="auto"/>
                            <w:bottom w:val="none" w:sz="0" w:space="0" w:color="auto"/>
                            <w:right w:val="single" w:sz="18" w:space="6" w:color="6CE26C"/>
                          </w:divBdr>
                        </w:div>
                        <w:div w:id="916286208">
                          <w:marLeft w:val="0"/>
                          <w:marRight w:val="240"/>
                          <w:marTop w:val="0"/>
                          <w:marBottom w:val="0"/>
                          <w:divBdr>
                            <w:top w:val="none" w:sz="0" w:space="0" w:color="auto"/>
                            <w:left w:val="none" w:sz="0" w:space="0" w:color="auto"/>
                            <w:bottom w:val="none" w:sz="0" w:space="0" w:color="auto"/>
                            <w:right w:val="single" w:sz="18" w:space="6" w:color="6CE26C"/>
                          </w:divBdr>
                        </w:div>
                        <w:div w:id="283930889">
                          <w:marLeft w:val="0"/>
                          <w:marRight w:val="240"/>
                          <w:marTop w:val="0"/>
                          <w:marBottom w:val="0"/>
                          <w:divBdr>
                            <w:top w:val="none" w:sz="0" w:space="0" w:color="auto"/>
                            <w:left w:val="none" w:sz="0" w:space="0" w:color="auto"/>
                            <w:bottom w:val="none" w:sz="0" w:space="0" w:color="auto"/>
                            <w:right w:val="single" w:sz="18" w:space="6" w:color="6CE26C"/>
                          </w:divBdr>
                        </w:div>
                        <w:div w:id="5645493">
                          <w:marLeft w:val="0"/>
                          <w:marRight w:val="240"/>
                          <w:marTop w:val="0"/>
                          <w:marBottom w:val="0"/>
                          <w:divBdr>
                            <w:top w:val="none" w:sz="0" w:space="0" w:color="auto"/>
                            <w:left w:val="none" w:sz="0" w:space="0" w:color="auto"/>
                            <w:bottom w:val="none" w:sz="0" w:space="0" w:color="auto"/>
                            <w:right w:val="single" w:sz="18" w:space="6" w:color="6CE26C"/>
                          </w:divBdr>
                        </w:div>
                        <w:div w:id="975255105">
                          <w:marLeft w:val="0"/>
                          <w:marRight w:val="240"/>
                          <w:marTop w:val="0"/>
                          <w:marBottom w:val="0"/>
                          <w:divBdr>
                            <w:top w:val="none" w:sz="0" w:space="0" w:color="auto"/>
                            <w:left w:val="none" w:sz="0" w:space="0" w:color="auto"/>
                            <w:bottom w:val="none" w:sz="0" w:space="0" w:color="auto"/>
                            <w:right w:val="single" w:sz="18" w:space="6" w:color="6CE26C"/>
                          </w:divBdr>
                        </w:div>
                        <w:div w:id="1632247368">
                          <w:marLeft w:val="0"/>
                          <w:marRight w:val="240"/>
                          <w:marTop w:val="0"/>
                          <w:marBottom w:val="0"/>
                          <w:divBdr>
                            <w:top w:val="none" w:sz="0" w:space="0" w:color="auto"/>
                            <w:left w:val="none" w:sz="0" w:space="0" w:color="auto"/>
                            <w:bottom w:val="none" w:sz="0" w:space="0" w:color="auto"/>
                            <w:right w:val="single" w:sz="18" w:space="6" w:color="6CE26C"/>
                          </w:divBdr>
                        </w:div>
                        <w:div w:id="1264337613">
                          <w:marLeft w:val="0"/>
                          <w:marRight w:val="240"/>
                          <w:marTop w:val="0"/>
                          <w:marBottom w:val="0"/>
                          <w:divBdr>
                            <w:top w:val="none" w:sz="0" w:space="0" w:color="auto"/>
                            <w:left w:val="none" w:sz="0" w:space="0" w:color="auto"/>
                            <w:bottom w:val="none" w:sz="0" w:space="0" w:color="auto"/>
                            <w:right w:val="single" w:sz="18" w:space="6" w:color="6CE26C"/>
                          </w:divBdr>
                        </w:div>
                        <w:div w:id="1631740441">
                          <w:marLeft w:val="0"/>
                          <w:marRight w:val="240"/>
                          <w:marTop w:val="0"/>
                          <w:marBottom w:val="0"/>
                          <w:divBdr>
                            <w:top w:val="none" w:sz="0" w:space="0" w:color="auto"/>
                            <w:left w:val="none" w:sz="0" w:space="0" w:color="auto"/>
                            <w:bottom w:val="none" w:sz="0" w:space="0" w:color="auto"/>
                            <w:right w:val="single" w:sz="18" w:space="6" w:color="6CE26C"/>
                          </w:divBdr>
                        </w:div>
                        <w:div w:id="152722750">
                          <w:marLeft w:val="0"/>
                          <w:marRight w:val="240"/>
                          <w:marTop w:val="0"/>
                          <w:marBottom w:val="0"/>
                          <w:divBdr>
                            <w:top w:val="none" w:sz="0" w:space="0" w:color="auto"/>
                            <w:left w:val="none" w:sz="0" w:space="0" w:color="auto"/>
                            <w:bottom w:val="none" w:sz="0" w:space="0" w:color="auto"/>
                            <w:right w:val="single" w:sz="18" w:space="6" w:color="6CE26C"/>
                          </w:divBdr>
                        </w:div>
                        <w:div w:id="1120295191">
                          <w:marLeft w:val="0"/>
                          <w:marRight w:val="240"/>
                          <w:marTop w:val="0"/>
                          <w:marBottom w:val="0"/>
                          <w:divBdr>
                            <w:top w:val="none" w:sz="0" w:space="0" w:color="auto"/>
                            <w:left w:val="none" w:sz="0" w:space="0" w:color="auto"/>
                            <w:bottom w:val="none" w:sz="0" w:space="0" w:color="auto"/>
                            <w:right w:val="single" w:sz="18" w:space="6" w:color="6CE26C"/>
                          </w:divBdr>
                        </w:div>
                        <w:div w:id="1832018811">
                          <w:marLeft w:val="0"/>
                          <w:marRight w:val="240"/>
                          <w:marTop w:val="0"/>
                          <w:marBottom w:val="0"/>
                          <w:divBdr>
                            <w:top w:val="none" w:sz="0" w:space="0" w:color="auto"/>
                            <w:left w:val="none" w:sz="0" w:space="0" w:color="auto"/>
                            <w:bottom w:val="none" w:sz="0" w:space="0" w:color="auto"/>
                            <w:right w:val="single" w:sz="18" w:space="6" w:color="6CE26C"/>
                          </w:divBdr>
                        </w:div>
                        <w:div w:id="2045400938">
                          <w:marLeft w:val="0"/>
                          <w:marRight w:val="240"/>
                          <w:marTop w:val="0"/>
                          <w:marBottom w:val="0"/>
                          <w:divBdr>
                            <w:top w:val="none" w:sz="0" w:space="0" w:color="auto"/>
                            <w:left w:val="none" w:sz="0" w:space="0" w:color="auto"/>
                            <w:bottom w:val="none" w:sz="0" w:space="0" w:color="auto"/>
                            <w:right w:val="single" w:sz="18" w:space="6" w:color="6CE26C"/>
                          </w:divBdr>
                        </w:div>
                        <w:div w:id="415395654">
                          <w:marLeft w:val="0"/>
                          <w:marRight w:val="240"/>
                          <w:marTop w:val="0"/>
                          <w:marBottom w:val="0"/>
                          <w:divBdr>
                            <w:top w:val="none" w:sz="0" w:space="0" w:color="auto"/>
                            <w:left w:val="none" w:sz="0" w:space="0" w:color="auto"/>
                            <w:bottom w:val="none" w:sz="0" w:space="0" w:color="auto"/>
                            <w:right w:val="single" w:sz="18" w:space="6" w:color="6CE26C"/>
                          </w:divBdr>
                        </w:div>
                        <w:div w:id="189878391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839587736">
              <w:marLeft w:val="0"/>
              <w:marRight w:val="0"/>
              <w:marTop w:val="0"/>
              <w:marBottom w:val="0"/>
              <w:divBdr>
                <w:top w:val="none" w:sz="0" w:space="0" w:color="auto"/>
                <w:left w:val="none" w:sz="0" w:space="0" w:color="auto"/>
                <w:bottom w:val="none" w:sz="0" w:space="0" w:color="auto"/>
                <w:right w:val="none" w:sz="0" w:space="0" w:color="auto"/>
              </w:divBdr>
              <w:divsChild>
                <w:div w:id="1771772928">
                  <w:marLeft w:val="0"/>
                  <w:marRight w:val="0"/>
                  <w:marTop w:val="0"/>
                  <w:marBottom w:val="0"/>
                  <w:divBdr>
                    <w:top w:val="none" w:sz="0" w:space="0" w:color="auto"/>
                    <w:left w:val="none" w:sz="0" w:space="0" w:color="auto"/>
                    <w:bottom w:val="none" w:sz="0" w:space="0" w:color="auto"/>
                    <w:right w:val="none" w:sz="0" w:space="0" w:color="auto"/>
                  </w:divBdr>
                </w:div>
              </w:divsChild>
            </w:div>
            <w:div w:id="1035274476">
              <w:marLeft w:val="0"/>
              <w:marRight w:val="0"/>
              <w:marTop w:val="150"/>
              <w:marBottom w:val="150"/>
              <w:divBdr>
                <w:top w:val="none" w:sz="0" w:space="0" w:color="auto"/>
                <w:left w:val="single" w:sz="24" w:space="8" w:color="4494CD"/>
                <w:bottom w:val="none" w:sz="0" w:space="0" w:color="auto"/>
                <w:right w:val="none" w:sz="0" w:space="0" w:color="auto"/>
              </w:divBdr>
            </w:div>
            <w:div w:id="1776319580">
              <w:marLeft w:val="0"/>
              <w:marRight w:val="0"/>
              <w:marTop w:val="0"/>
              <w:marBottom w:val="0"/>
              <w:divBdr>
                <w:top w:val="none" w:sz="0" w:space="0" w:color="auto"/>
                <w:left w:val="none" w:sz="0" w:space="0" w:color="auto"/>
                <w:bottom w:val="none" w:sz="0" w:space="0" w:color="auto"/>
                <w:right w:val="none" w:sz="0" w:space="0" w:color="auto"/>
              </w:divBdr>
              <w:divsChild>
                <w:div w:id="1523127347">
                  <w:marLeft w:val="0"/>
                  <w:marRight w:val="0"/>
                  <w:marTop w:val="0"/>
                  <w:marBottom w:val="0"/>
                  <w:divBdr>
                    <w:top w:val="none" w:sz="0" w:space="0" w:color="auto"/>
                    <w:left w:val="none" w:sz="0" w:space="0" w:color="auto"/>
                    <w:bottom w:val="none" w:sz="0" w:space="0" w:color="auto"/>
                    <w:right w:val="none" w:sz="0" w:space="0" w:color="auto"/>
                  </w:divBdr>
                  <w:divsChild>
                    <w:div w:id="1077360533">
                      <w:marLeft w:val="0"/>
                      <w:marRight w:val="0"/>
                      <w:marTop w:val="240"/>
                      <w:marBottom w:val="240"/>
                      <w:divBdr>
                        <w:top w:val="none" w:sz="0" w:space="0" w:color="auto"/>
                        <w:left w:val="none" w:sz="0" w:space="0" w:color="auto"/>
                        <w:bottom w:val="none" w:sz="0" w:space="0" w:color="auto"/>
                        <w:right w:val="none" w:sz="0" w:space="0" w:color="auto"/>
                      </w:divBdr>
                      <w:divsChild>
                        <w:div w:id="1225750617">
                          <w:marLeft w:val="0"/>
                          <w:marRight w:val="240"/>
                          <w:marTop w:val="0"/>
                          <w:marBottom w:val="0"/>
                          <w:divBdr>
                            <w:top w:val="none" w:sz="0" w:space="0" w:color="auto"/>
                            <w:left w:val="none" w:sz="0" w:space="0" w:color="auto"/>
                            <w:bottom w:val="none" w:sz="0" w:space="0" w:color="auto"/>
                            <w:right w:val="single" w:sz="18" w:space="6" w:color="6CE26C"/>
                          </w:divBdr>
                        </w:div>
                        <w:div w:id="601762176">
                          <w:marLeft w:val="0"/>
                          <w:marRight w:val="240"/>
                          <w:marTop w:val="0"/>
                          <w:marBottom w:val="0"/>
                          <w:divBdr>
                            <w:top w:val="none" w:sz="0" w:space="0" w:color="auto"/>
                            <w:left w:val="none" w:sz="0" w:space="0" w:color="auto"/>
                            <w:bottom w:val="none" w:sz="0" w:space="0" w:color="auto"/>
                            <w:right w:val="single" w:sz="18" w:space="6" w:color="6CE26C"/>
                          </w:divBdr>
                        </w:div>
                        <w:div w:id="632366924">
                          <w:marLeft w:val="0"/>
                          <w:marRight w:val="240"/>
                          <w:marTop w:val="0"/>
                          <w:marBottom w:val="0"/>
                          <w:divBdr>
                            <w:top w:val="none" w:sz="0" w:space="0" w:color="auto"/>
                            <w:left w:val="none" w:sz="0" w:space="0" w:color="auto"/>
                            <w:bottom w:val="none" w:sz="0" w:space="0" w:color="auto"/>
                            <w:right w:val="single" w:sz="18" w:space="6" w:color="6CE26C"/>
                          </w:divBdr>
                        </w:div>
                        <w:div w:id="443353458">
                          <w:marLeft w:val="0"/>
                          <w:marRight w:val="240"/>
                          <w:marTop w:val="0"/>
                          <w:marBottom w:val="0"/>
                          <w:divBdr>
                            <w:top w:val="none" w:sz="0" w:space="0" w:color="auto"/>
                            <w:left w:val="none" w:sz="0" w:space="0" w:color="auto"/>
                            <w:bottom w:val="none" w:sz="0" w:space="0" w:color="auto"/>
                            <w:right w:val="single" w:sz="18" w:space="6" w:color="6CE26C"/>
                          </w:divBdr>
                        </w:div>
                        <w:div w:id="1567914564">
                          <w:marLeft w:val="0"/>
                          <w:marRight w:val="240"/>
                          <w:marTop w:val="0"/>
                          <w:marBottom w:val="0"/>
                          <w:divBdr>
                            <w:top w:val="none" w:sz="0" w:space="0" w:color="auto"/>
                            <w:left w:val="none" w:sz="0" w:space="0" w:color="auto"/>
                            <w:bottom w:val="none" w:sz="0" w:space="0" w:color="auto"/>
                            <w:right w:val="single" w:sz="18" w:space="6" w:color="6CE26C"/>
                          </w:divBdr>
                        </w:div>
                        <w:div w:id="1038550367">
                          <w:marLeft w:val="0"/>
                          <w:marRight w:val="240"/>
                          <w:marTop w:val="0"/>
                          <w:marBottom w:val="0"/>
                          <w:divBdr>
                            <w:top w:val="none" w:sz="0" w:space="0" w:color="auto"/>
                            <w:left w:val="none" w:sz="0" w:space="0" w:color="auto"/>
                            <w:bottom w:val="none" w:sz="0" w:space="0" w:color="auto"/>
                            <w:right w:val="single" w:sz="18" w:space="6" w:color="6CE26C"/>
                          </w:divBdr>
                        </w:div>
                        <w:div w:id="490145184">
                          <w:marLeft w:val="0"/>
                          <w:marRight w:val="240"/>
                          <w:marTop w:val="0"/>
                          <w:marBottom w:val="0"/>
                          <w:divBdr>
                            <w:top w:val="none" w:sz="0" w:space="0" w:color="auto"/>
                            <w:left w:val="none" w:sz="0" w:space="0" w:color="auto"/>
                            <w:bottom w:val="none" w:sz="0" w:space="0" w:color="auto"/>
                            <w:right w:val="single" w:sz="18" w:space="6" w:color="6CE26C"/>
                          </w:divBdr>
                        </w:div>
                        <w:div w:id="1169057728">
                          <w:marLeft w:val="0"/>
                          <w:marRight w:val="240"/>
                          <w:marTop w:val="0"/>
                          <w:marBottom w:val="0"/>
                          <w:divBdr>
                            <w:top w:val="none" w:sz="0" w:space="0" w:color="auto"/>
                            <w:left w:val="none" w:sz="0" w:space="0" w:color="auto"/>
                            <w:bottom w:val="none" w:sz="0" w:space="0" w:color="auto"/>
                            <w:right w:val="single" w:sz="18" w:space="6" w:color="6CE26C"/>
                          </w:divBdr>
                        </w:div>
                        <w:div w:id="1414086922">
                          <w:marLeft w:val="0"/>
                          <w:marRight w:val="240"/>
                          <w:marTop w:val="0"/>
                          <w:marBottom w:val="0"/>
                          <w:divBdr>
                            <w:top w:val="none" w:sz="0" w:space="0" w:color="auto"/>
                            <w:left w:val="none" w:sz="0" w:space="0" w:color="auto"/>
                            <w:bottom w:val="none" w:sz="0" w:space="0" w:color="auto"/>
                            <w:right w:val="single" w:sz="18" w:space="6" w:color="6CE26C"/>
                          </w:divBdr>
                        </w:div>
                        <w:div w:id="1030957562">
                          <w:marLeft w:val="0"/>
                          <w:marRight w:val="240"/>
                          <w:marTop w:val="0"/>
                          <w:marBottom w:val="0"/>
                          <w:divBdr>
                            <w:top w:val="none" w:sz="0" w:space="0" w:color="auto"/>
                            <w:left w:val="none" w:sz="0" w:space="0" w:color="auto"/>
                            <w:bottom w:val="none" w:sz="0" w:space="0" w:color="auto"/>
                            <w:right w:val="single" w:sz="18" w:space="6" w:color="6CE26C"/>
                          </w:divBdr>
                        </w:div>
                        <w:div w:id="1686980557">
                          <w:marLeft w:val="0"/>
                          <w:marRight w:val="240"/>
                          <w:marTop w:val="0"/>
                          <w:marBottom w:val="0"/>
                          <w:divBdr>
                            <w:top w:val="none" w:sz="0" w:space="0" w:color="auto"/>
                            <w:left w:val="none" w:sz="0" w:space="0" w:color="auto"/>
                            <w:bottom w:val="none" w:sz="0" w:space="0" w:color="auto"/>
                            <w:right w:val="single" w:sz="18" w:space="6" w:color="6CE26C"/>
                          </w:divBdr>
                        </w:div>
                        <w:div w:id="613557723">
                          <w:marLeft w:val="0"/>
                          <w:marRight w:val="240"/>
                          <w:marTop w:val="0"/>
                          <w:marBottom w:val="0"/>
                          <w:divBdr>
                            <w:top w:val="none" w:sz="0" w:space="0" w:color="auto"/>
                            <w:left w:val="none" w:sz="0" w:space="0" w:color="auto"/>
                            <w:bottom w:val="none" w:sz="0" w:space="0" w:color="auto"/>
                            <w:right w:val="single" w:sz="18" w:space="6" w:color="6CE26C"/>
                          </w:divBdr>
                        </w:div>
                        <w:div w:id="1356731332">
                          <w:marLeft w:val="0"/>
                          <w:marRight w:val="240"/>
                          <w:marTop w:val="0"/>
                          <w:marBottom w:val="0"/>
                          <w:divBdr>
                            <w:top w:val="none" w:sz="0" w:space="0" w:color="auto"/>
                            <w:left w:val="none" w:sz="0" w:space="0" w:color="auto"/>
                            <w:bottom w:val="none" w:sz="0" w:space="0" w:color="auto"/>
                            <w:right w:val="single" w:sz="18" w:space="6" w:color="6CE26C"/>
                          </w:divBdr>
                        </w:div>
                        <w:div w:id="1510564519">
                          <w:marLeft w:val="0"/>
                          <w:marRight w:val="240"/>
                          <w:marTop w:val="0"/>
                          <w:marBottom w:val="0"/>
                          <w:divBdr>
                            <w:top w:val="none" w:sz="0" w:space="0" w:color="auto"/>
                            <w:left w:val="none" w:sz="0" w:space="0" w:color="auto"/>
                            <w:bottom w:val="none" w:sz="0" w:space="0" w:color="auto"/>
                            <w:right w:val="single" w:sz="18" w:space="6" w:color="6CE26C"/>
                          </w:divBdr>
                        </w:div>
                        <w:div w:id="945774621">
                          <w:marLeft w:val="0"/>
                          <w:marRight w:val="240"/>
                          <w:marTop w:val="0"/>
                          <w:marBottom w:val="0"/>
                          <w:divBdr>
                            <w:top w:val="none" w:sz="0" w:space="0" w:color="auto"/>
                            <w:left w:val="none" w:sz="0" w:space="0" w:color="auto"/>
                            <w:bottom w:val="none" w:sz="0" w:space="0" w:color="auto"/>
                            <w:right w:val="single" w:sz="18" w:space="6" w:color="6CE26C"/>
                          </w:divBdr>
                        </w:div>
                        <w:div w:id="1873031128">
                          <w:marLeft w:val="0"/>
                          <w:marRight w:val="240"/>
                          <w:marTop w:val="0"/>
                          <w:marBottom w:val="0"/>
                          <w:divBdr>
                            <w:top w:val="none" w:sz="0" w:space="0" w:color="auto"/>
                            <w:left w:val="none" w:sz="0" w:space="0" w:color="auto"/>
                            <w:bottom w:val="none" w:sz="0" w:space="0" w:color="auto"/>
                            <w:right w:val="single" w:sz="18" w:space="6" w:color="6CE26C"/>
                          </w:divBdr>
                        </w:div>
                        <w:div w:id="409697191">
                          <w:marLeft w:val="0"/>
                          <w:marRight w:val="240"/>
                          <w:marTop w:val="0"/>
                          <w:marBottom w:val="0"/>
                          <w:divBdr>
                            <w:top w:val="none" w:sz="0" w:space="0" w:color="auto"/>
                            <w:left w:val="none" w:sz="0" w:space="0" w:color="auto"/>
                            <w:bottom w:val="none" w:sz="0" w:space="0" w:color="auto"/>
                            <w:right w:val="single" w:sz="18" w:space="6" w:color="6CE26C"/>
                          </w:divBdr>
                        </w:div>
                        <w:div w:id="1549563154">
                          <w:marLeft w:val="0"/>
                          <w:marRight w:val="240"/>
                          <w:marTop w:val="0"/>
                          <w:marBottom w:val="0"/>
                          <w:divBdr>
                            <w:top w:val="none" w:sz="0" w:space="0" w:color="auto"/>
                            <w:left w:val="none" w:sz="0" w:space="0" w:color="auto"/>
                            <w:bottom w:val="none" w:sz="0" w:space="0" w:color="auto"/>
                            <w:right w:val="single" w:sz="18" w:space="6" w:color="6CE26C"/>
                          </w:divBdr>
                        </w:div>
                        <w:div w:id="1801456546">
                          <w:marLeft w:val="0"/>
                          <w:marRight w:val="240"/>
                          <w:marTop w:val="0"/>
                          <w:marBottom w:val="0"/>
                          <w:divBdr>
                            <w:top w:val="none" w:sz="0" w:space="0" w:color="auto"/>
                            <w:left w:val="none" w:sz="0" w:space="0" w:color="auto"/>
                            <w:bottom w:val="none" w:sz="0" w:space="0" w:color="auto"/>
                            <w:right w:val="single" w:sz="18" w:space="6" w:color="6CE26C"/>
                          </w:divBdr>
                        </w:div>
                        <w:div w:id="1643076685">
                          <w:marLeft w:val="0"/>
                          <w:marRight w:val="240"/>
                          <w:marTop w:val="0"/>
                          <w:marBottom w:val="0"/>
                          <w:divBdr>
                            <w:top w:val="none" w:sz="0" w:space="0" w:color="auto"/>
                            <w:left w:val="none" w:sz="0" w:space="0" w:color="auto"/>
                            <w:bottom w:val="none" w:sz="0" w:space="0" w:color="auto"/>
                            <w:right w:val="single" w:sz="18" w:space="6" w:color="6CE26C"/>
                          </w:divBdr>
                        </w:div>
                        <w:div w:id="695153191">
                          <w:marLeft w:val="0"/>
                          <w:marRight w:val="240"/>
                          <w:marTop w:val="0"/>
                          <w:marBottom w:val="0"/>
                          <w:divBdr>
                            <w:top w:val="none" w:sz="0" w:space="0" w:color="auto"/>
                            <w:left w:val="none" w:sz="0" w:space="0" w:color="auto"/>
                            <w:bottom w:val="none" w:sz="0" w:space="0" w:color="auto"/>
                            <w:right w:val="single" w:sz="18" w:space="6" w:color="6CE26C"/>
                          </w:divBdr>
                        </w:div>
                        <w:div w:id="431170490">
                          <w:marLeft w:val="0"/>
                          <w:marRight w:val="240"/>
                          <w:marTop w:val="0"/>
                          <w:marBottom w:val="0"/>
                          <w:divBdr>
                            <w:top w:val="none" w:sz="0" w:space="0" w:color="auto"/>
                            <w:left w:val="none" w:sz="0" w:space="0" w:color="auto"/>
                            <w:bottom w:val="none" w:sz="0" w:space="0" w:color="auto"/>
                            <w:right w:val="single" w:sz="18" w:space="6" w:color="6CE26C"/>
                          </w:divBdr>
                        </w:div>
                        <w:div w:id="681712319">
                          <w:marLeft w:val="0"/>
                          <w:marRight w:val="240"/>
                          <w:marTop w:val="0"/>
                          <w:marBottom w:val="0"/>
                          <w:divBdr>
                            <w:top w:val="none" w:sz="0" w:space="0" w:color="auto"/>
                            <w:left w:val="none" w:sz="0" w:space="0" w:color="auto"/>
                            <w:bottom w:val="none" w:sz="0" w:space="0" w:color="auto"/>
                            <w:right w:val="single" w:sz="18" w:space="6" w:color="6CE26C"/>
                          </w:divBdr>
                        </w:div>
                        <w:div w:id="861675143">
                          <w:marLeft w:val="0"/>
                          <w:marRight w:val="240"/>
                          <w:marTop w:val="0"/>
                          <w:marBottom w:val="0"/>
                          <w:divBdr>
                            <w:top w:val="none" w:sz="0" w:space="0" w:color="auto"/>
                            <w:left w:val="none" w:sz="0" w:space="0" w:color="auto"/>
                            <w:bottom w:val="none" w:sz="0" w:space="0" w:color="auto"/>
                            <w:right w:val="single" w:sz="18" w:space="6" w:color="6CE26C"/>
                          </w:divBdr>
                        </w:div>
                        <w:div w:id="913048692">
                          <w:marLeft w:val="0"/>
                          <w:marRight w:val="240"/>
                          <w:marTop w:val="0"/>
                          <w:marBottom w:val="0"/>
                          <w:divBdr>
                            <w:top w:val="none" w:sz="0" w:space="0" w:color="auto"/>
                            <w:left w:val="none" w:sz="0" w:space="0" w:color="auto"/>
                            <w:bottom w:val="none" w:sz="0" w:space="0" w:color="auto"/>
                            <w:right w:val="single" w:sz="18" w:space="6" w:color="6CE26C"/>
                          </w:divBdr>
                        </w:div>
                        <w:div w:id="1410422575">
                          <w:marLeft w:val="0"/>
                          <w:marRight w:val="240"/>
                          <w:marTop w:val="0"/>
                          <w:marBottom w:val="0"/>
                          <w:divBdr>
                            <w:top w:val="none" w:sz="0" w:space="0" w:color="auto"/>
                            <w:left w:val="none" w:sz="0" w:space="0" w:color="auto"/>
                            <w:bottom w:val="none" w:sz="0" w:space="0" w:color="auto"/>
                            <w:right w:val="single" w:sz="18" w:space="6" w:color="6CE26C"/>
                          </w:divBdr>
                        </w:div>
                        <w:div w:id="1193149769">
                          <w:marLeft w:val="0"/>
                          <w:marRight w:val="240"/>
                          <w:marTop w:val="0"/>
                          <w:marBottom w:val="0"/>
                          <w:divBdr>
                            <w:top w:val="none" w:sz="0" w:space="0" w:color="auto"/>
                            <w:left w:val="none" w:sz="0" w:space="0" w:color="auto"/>
                            <w:bottom w:val="none" w:sz="0" w:space="0" w:color="auto"/>
                            <w:right w:val="single" w:sz="18" w:space="6" w:color="6CE26C"/>
                          </w:divBdr>
                        </w:div>
                        <w:div w:id="1380087199">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751001084">
              <w:marLeft w:val="0"/>
              <w:marRight w:val="0"/>
              <w:marTop w:val="0"/>
              <w:marBottom w:val="0"/>
              <w:divBdr>
                <w:top w:val="none" w:sz="0" w:space="0" w:color="auto"/>
                <w:left w:val="none" w:sz="0" w:space="0" w:color="auto"/>
                <w:bottom w:val="none" w:sz="0" w:space="0" w:color="auto"/>
                <w:right w:val="none" w:sz="0" w:space="0" w:color="auto"/>
              </w:divBdr>
              <w:divsChild>
                <w:div w:id="655650296">
                  <w:marLeft w:val="0"/>
                  <w:marRight w:val="0"/>
                  <w:marTop w:val="0"/>
                  <w:marBottom w:val="0"/>
                  <w:divBdr>
                    <w:top w:val="none" w:sz="0" w:space="0" w:color="auto"/>
                    <w:left w:val="none" w:sz="0" w:space="0" w:color="auto"/>
                    <w:bottom w:val="none" w:sz="0" w:space="0" w:color="auto"/>
                    <w:right w:val="none" w:sz="0" w:space="0" w:color="auto"/>
                  </w:divBdr>
                  <w:divsChild>
                    <w:div w:id="1164780831">
                      <w:marLeft w:val="0"/>
                      <w:marRight w:val="0"/>
                      <w:marTop w:val="240"/>
                      <w:marBottom w:val="240"/>
                      <w:divBdr>
                        <w:top w:val="none" w:sz="0" w:space="0" w:color="auto"/>
                        <w:left w:val="none" w:sz="0" w:space="0" w:color="auto"/>
                        <w:bottom w:val="none" w:sz="0" w:space="0" w:color="auto"/>
                        <w:right w:val="none" w:sz="0" w:space="0" w:color="auto"/>
                      </w:divBdr>
                      <w:divsChild>
                        <w:div w:id="289945472">
                          <w:marLeft w:val="0"/>
                          <w:marRight w:val="240"/>
                          <w:marTop w:val="0"/>
                          <w:marBottom w:val="0"/>
                          <w:divBdr>
                            <w:top w:val="none" w:sz="0" w:space="0" w:color="auto"/>
                            <w:left w:val="none" w:sz="0" w:space="0" w:color="auto"/>
                            <w:bottom w:val="none" w:sz="0" w:space="0" w:color="auto"/>
                            <w:right w:val="single" w:sz="18" w:space="6" w:color="6CE26C"/>
                          </w:divBdr>
                        </w:div>
                        <w:div w:id="1262880456">
                          <w:marLeft w:val="0"/>
                          <w:marRight w:val="240"/>
                          <w:marTop w:val="0"/>
                          <w:marBottom w:val="0"/>
                          <w:divBdr>
                            <w:top w:val="none" w:sz="0" w:space="0" w:color="auto"/>
                            <w:left w:val="none" w:sz="0" w:space="0" w:color="auto"/>
                            <w:bottom w:val="none" w:sz="0" w:space="0" w:color="auto"/>
                            <w:right w:val="single" w:sz="18" w:space="6" w:color="6CE26C"/>
                          </w:divBdr>
                        </w:div>
                        <w:div w:id="891190177">
                          <w:marLeft w:val="0"/>
                          <w:marRight w:val="240"/>
                          <w:marTop w:val="0"/>
                          <w:marBottom w:val="0"/>
                          <w:divBdr>
                            <w:top w:val="none" w:sz="0" w:space="0" w:color="auto"/>
                            <w:left w:val="none" w:sz="0" w:space="0" w:color="auto"/>
                            <w:bottom w:val="none" w:sz="0" w:space="0" w:color="auto"/>
                            <w:right w:val="single" w:sz="18" w:space="6" w:color="6CE26C"/>
                          </w:divBdr>
                        </w:div>
                        <w:div w:id="2045060143">
                          <w:marLeft w:val="0"/>
                          <w:marRight w:val="240"/>
                          <w:marTop w:val="0"/>
                          <w:marBottom w:val="0"/>
                          <w:divBdr>
                            <w:top w:val="none" w:sz="0" w:space="0" w:color="auto"/>
                            <w:left w:val="none" w:sz="0" w:space="0" w:color="auto"/>
                            <w:bottom w:val="none" w:sz="0" w:space="0" w:color="auto"/>
                            <w:right w:val="single" w:sz="18" w:space="6" w:color="6CE26C"/>
                          </w:divBdr>
                        </w:div>
                        <w:div w:id="871646776">
                          <w:marLeft w:val="0"/>
                          <w:marRight w:val="240"/>
                          <w:marTop w:val="0"/>
                          <w:marBottom w:val="0"/>
                          <w:divBdr>
                            <w:top w:val="none" w:sz="0" w:space="0" w:color="auto"/>
                            <w:left w:val="none" w:sz="0" w:space="0" w:color="auto"/>
                            <w:bottom w:val="none" w:sz="0" w:space="0" w:color="auto"/>
                            <w:right w:val="single" w:sz="18" w:space="6" w:color="6CE26C"/>
                          </w:divBdr>
                        </w:div>
                        <w:div w:id="2032795660">
                          <w:marLeft w:val="0"/>
                          <w:marRight w:val="240"/>
                          <w:marTop w:val="0"/>
                          <w:marBottom w:val="0"/>
                          <w:divBdr>
                            <w:top w:val="none" w:sz="0" w:space="0" w:color="auto"/>
                            <w:left w:val="none" w:sz="0" w:space="0" w:color="auto"/>
                            <w:bottom w:val="none" w:sz="0" w:space="0" w:color="auto"/>
                            <w:right w:val="single" w:sz="18" w:space="6" w:color="6CE26C"/>
                          </w:divBdr>
                        </w:div>
                        <w:div w:id="1597246044">
                          <w:marLeft w:val="0"/>
                          <w:marRight w:val="240"/>
                          <w:marTop w:val="0"/>
                          <w:marBottom w:val="0"/>
                          <w:divBdr>
                            <w:top w:val="none" w:sz="0" w:space="0" w:color="auto"/>
                            <w:left w:val="none" w:sz="0" w:space="0" w:color="auto"/>
                            <w:bottom w:val="none" w:sz="0" w:space="0" w:color="auto"/>
                            <w:right w:val="single" w:sz="18" w:space="6" w:color="6CE26C"/>
                          </w:divBdr>
                        </w:div>
                        <w:div w:id="1886331597">
                          <w:marLeft w:val="0"/>
                          <w:marRight w:val="240"/>
                          <w:marTop w:val="0"/>
                          <w:marBottom w:val="0"/>
                          <w:divBdr>
                            <w:top w:val="none" w:sz="0" w:space="0" w:color="auto"/>
                            <w:left w:val="none" w:sz="0" w:space="0" w:color="auto"/>
                            <w:bottom w:val="none" w:sz="0" w:space="0" w:color="auto"/>
                            <w:right w:val="single" w:sz="18" w:space="6" w:color="6CE26C"/>
                          </w:divBdr>
                        </w:div>
                        <w:div w:id="297036237">
                          <w:marLeft w:val="0"/>
                          <w:marRight w:val="240"/>
                          <w:marTop w:val="0"/>
                          <w:marBottom w:val="0"/>
                          <w:divBdr>
                            <w:top w:val="none" w:sz="0" w:space="0" w:color="auto"/>
                            <w:left w:val="none" w:sz="0" w:space="0" w:color="auto"/>
                            <w:bottom w:val="none" w:sz="0" w:space="0" w:color="auto"/>
                            <w:right w:val="single" w:sz="18" w:space="6" w:color="6CE26C"/>
                          </w:divBdr>
                        </w:div>
                        <w:div w:id="1916277045">
                          <w:marLeft w:val="0"/>
                          <w:marRight w:val="240"/>
                          <w:marTop w:val="0"/>
                          <w:marBottom w:val="0"/>
                          <w:divBdr>
                            <w:top w:val="none" w:sz="0" w:space="0" w:color="auto"/>
                            <w:left w:val="none" w:sz="0" w:space="0" w:color="auto"/>
                            <w:bottom w:val="none" w:sz="0" w:space="0" w:color="auto"/>
                            <w:right w:val="single" w:sz="18" w:space="6" w:color="6CE26C"/>
                          </w:divBdr>
                        </w:div>
                        <w:div w:id="850795535">
                          <w:marLeft w:val="0"/>
                          <w:marRight w:val="240"/>
                          <w:marTop w:val="0"/>
                          <w:marBottom w:val="0"/>
                          <w:divBdr>
                            <w:top w:val="none" w:sz="0" w:space="0" w:color="auto"/>
                            <w:left w:val="none" w:sz="0" w:space="0" w:color="auto"/>
                            <w:bottom w:val="none" w:sz="0" w:space="0" w:color="auto"/>
                            <w:right w:val="single" w:sz="18" w:space="6" w:color="6CE26C"/>
                          </w:divBdr>
                        </w:div>
                        <w:div w:id="1827280262">
                          <w:marLeft w:val="0"/>
                          <w:marRight w:val="240"/>
                          <w:marTop w:val="0"/>
                          <w:marBottom w:val="0"/>
                          <w:divBdr>
                            <w:top w:val="none" w:sz="0" w:space="0" w:color="auto"/>
                            <w:left w:val="none" w:sz="0" w:space="0" w:color="auto"/>
                            <w:bottom w:val="none" w:sz="0" w:space="0" w:color="auto"/>
                            <w:right w:val="single" w:sz="18" w:space="6" w:color="6CE26C"/>
                          </w:divBdr>
                        </w:div>
                        <w:div w:id="1088425143">
                          <w:marLeft w:val="0"/>
                          <w:marRight w:val="240"/>
                          <w:marTop w:val="0"/>
                          <w:marBottom w:val="0"/>
                          <w:divBdr>
                            <w:top w:val="none" w:sz="0" w:space="0" w:color="auto"/>
                            <w:left w:val="none" w:sz="0" w:space="0" w:color="auto"/>
                            <w:bottom w:val="none" w:sz="0" w:space="0" w:color="auto"/>
                            <w:right w:val="single" w:sz="18" w:space="6" w:color="6CE26C"/>
                          </w:divBdr>
                        </w:div>
                        <w:div w:id="1332030677">
                          <w:marLeft w:val="0"/>
                          <w:marRight w:val="240"/>
                          <w:marTop w:val="0"/>
                          <w:marBottom w:val="0"/>
                          <w:divBdr>
                            <w:top w:val="none" w:sz="0" w:space="0" w:color="auto"/>
                            <w:left w:val="none" w:sz="0" w:space="0" w:color="auto"/>
                            <w:bottom w:val="none" w:sz="0" w:space="0" w:color="auto"/>
                            <w:right w:val="single" w:sz="18" w:space="6" w:color="6CE26C"/>
                          </w:divBdr>
                        </w:div>
                        <w:div w:id="1972781046">
                          <w:marLeft w:val="0"/>
                          <w:marRight w:val="240"/>
                          <w:marTop w:val="0"/>
                          <w:marBottom w:val="0"/>
                          <w:divBdr>
                            <w:top w:val="none" w:sz="0" w:space="0" w:color="auto"/>
                            <w:left w:val="none" w:sz="0" w:space="0" w:color="auto"/>
                            <w:bottom w:val="none" w:sz="0" w:space="0" w:color="auto"/>
                            <w:right w:val="single" w:sz="18" w:space="6" w:color="6CE26C"/>
                          </w:divBdr>
                        </w:div>
                        <w:div w:id="1419206465">
                          <w:marLeft w:val="0"/>
                          <w:marRight w:val="240"/>
                          <w:marTop w:val="0"/>
                          <w:marBottom w:val="0"/>
                          <w:divBdr>
                            <w:top w:val="none" w:sz="0" w:space="0" w:color="auto"/>
                            <w:left w:val="none" w:sz="0" w:space="0" w:color="auto"/>
                            <w:bottom w:val="none" w:sz="0" w:space="0" w:color="auto"/>
                            <w:right w:val="single" w:sz="18" w:space="6" w:color="6CE26C"/>
                          </w:divBdr>
                        </w:div>
                        <w:div w:id="2015526650">
                          <w:marLeft w:val="0"/>
                          <w:marRight w:val="240"/>
                          <w:marTop w:val="0"/>
                          <w:marBottom w:val="0"/>
                          <w:divBdr>
                            <w:top w:val="none" w:sz="0" w:space="0" w:color="auto"/>
                            <w:left w:val="none" w:sz="0" w:space="0" w:color="auto"/>
                            <w:bottom w:val="none" w:sz="0" w:space="0" w:color="auto"/>
                            <w:right w:val="single" w:sz="18" w:space="6" w:color="6CE26C"/>
                          </w:divBdr>
                        </w:div>
                        <w:div w:id="1788620976">
                          <w:marLeft w:val="0"/>
                          <w:marRight w:val="240"/>
                          <w:marTop w:val="0"/>
                          <w:marBottom w:val="0"/>
                          <w:divBdr>
                            <w:top w:val="none" w:sz="0" w:space="0" w:color="auto"/>
                            <w:left w:val="none" w:sz="0" w:space="0" w:color="auto"/>
                            <w:bottom w:val="none" w:sz="0" w:space="0" w:color="auto"/>
                            <w:right w:val="single" w:sz="18" w:space="6" w:color="6CE26C"/>
                          </w:divBdr>
                        </w:div>
                        <w:div w:id="1615138040">
                          <w:marLeft w:val="0"/>
                          <w:marRight w:val="240"/>
                          <w:marTop w:val="0"/>
                          <w:marBottom w:val="0"/>
                          <w:divBdr>
                            <w:top w:val="none" w:sz="0" w:space="0" w:color="auto"/>
                            <w:left w:val="none" w:sz="0" w:space="0" w:color="auto"/>
                            <w:bottom w:val="none" w:sz="0" w:space="0" w:color="auto"/>
                            <w:right w:val="single" w:sz="18" w:space="6" w:color="6CE26C"/>
                          </w:divBdr>
                        </w:div>
                        <w:div w:id="54934872">
                          <w:marLeft w:val="0"/>
                          <w:marRight w:val="240"/>
                          <w:marTop w:val="0"/>
                          <w:marBottom w:val="0"/>
                          <w:divBdr>
                            <w:top w:val="none" w:sz="0" w:space="0" w:color="auto"/>
                            <w:left w:val="none" w:sz="0" w:space="0" w:color="auto"/>
                            <w:bottom w:val="none" w:sz="0" w:space="0" w:color="auto"/>
                            <w:right w:val="single" w:sz="18" w:space="6" w:color="6CE26C"/>
                          </w:divBdr>
                        </w:div>
                        <w:div w:id="1657100932">
                          <w:marLeft w:val="0"/>
                          <w:marRight w:val="240"/>
                          <w:marTop w:val="0"/>
                          <w:marBottom w:val="0"/>
                          <w:divBdr>
                            <w:top w:val="none" w:sz="0" w:space="0" w:color="auto"/>
                            <w:left w:val="none" w:sz="0" w:space="0" w:color="auto"/>
                            <w:bottom w:val="none" w:sz="0" w:space="0" w:color="auto"/>
                            <w:right w:val="single" w:sz="18" w:space="6" w:color="6CE26C"/>
                          </w:divBdr>
                        </w:div>
                        <w:div w:id="280264558">
                          <w:marLeft w:val="0"/>
                          <w:marRight w:val="240"/>
                          <w:marTop w:val="0"/>
                          <w:marBottom w:val="0"/>
                          <w:divBdr>
                            <w:top w:val="none" w:sz="0" w:space="0" w:color="auto"/>
                            <w:left w:val="none" w:sz="0" w:space="0" w:color="auto"/>
                            <w:bottom w:val="none" w:sz="0" w:space="0" w:color="auto"/>
                            <w:right w:val="single" w:sz="18" w:space="6" w:color="6CE26C"/>
                          </w:divBdr>
                        </w:div>
                        <w:div w:id="1114448528">
                          <w:marLeft w:val="0"/>
                          <w:marRight w:val="240"/>
                          <w:marTop w:val="0"/>
                          <w:marBottom w:val="0"/>
                          <w:divBdr>
                            <w:top w:val="none" w:sz="0" w:space="0" w:color="auto"/>
                            <w:left w:val="none" w:sz="0" w:space="0" w:color="auto"/>
                            <w:bottom w:val="none" w:sz="0" w:space="0" w:color="auto"/>
                            <w:right w:val="single" w:sz="18" w:space="6" w:color="6CE26C"/>
                          </w:divBdr>
                        </w:div>
                        <w:div w:id="201726531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762137775">
              <w:marLeft w:val="0"/>
              <w:marRight w:val="0"/>
              <w:marTop w:val="0"/>
              <w:marBottom w:val="0"/>
              <w:divBdr>
                <w:top w:val="none" w:sz="0" w:space="0" w:color="auto"/>
                <w:left w:val="none" w:sz="0" w:space="0" w:color="auto"/>
                <w:bottom w:val="none" w:sz="0" w:space="0" w:color="auto"/>
                <w:right w:val="none" w:sz="0" w:space="0" w:color="auto"/>
              </w:divBdr>
              <w:divsChild>
                <w:div w:id="778841517">
                  <w:marLeft w:val="0"/>
                  <w:marRight w:val="0"/>
                  <w:marTop w:val="0"/>
                  <w:marBottom w:val="0"/>
                  <w:divBdr>
                    <w:top w:val="none" w:sz="0" w:space="0" w:color="auto"/>
                    <w:left w:val="none" w:sz="0" w:space="0" w:color="auto"/>
                    <w:bottom w:val="none" w:sz="0" w:space="0" w:color="auto"/>
                    <w:right w:val="none" w:sz="0" w:space="0" w:color="auto"/>
                  </w:divBdr>
                  <w:divsChild>
                    <w:div w:id="466897209">
                      <w:marLeft w:val="0"/>
                      <w:marRight w:val="0"/>
                      <w:marTop w:val="240"/>
                      <w:marBottom w:val="240"/>
                      <w:divBdr>
                        <w:top w:val="none" w:sz="0" w:space="0" w:color="auto"/>
                        <w:left w:val="none" w:sz="0" w:space="0" w:color="auto"/>
                        <w:bottom w:val="none" w:sz="0" w:space="0" w:color="auto"/>
                        <w:right w:val="none" w:sz="0" w:space="0" w:color="auto"/>
                      </w:divBdr>
                      <w:divsChild>
                        <w:div w:id="2117795977">
                          <w:marLeft w:val="0"/>
                          <w:marRight w:val="240"/>
                          <w:marTop w:val="0"/>
                          <w:marBottom w:val="0"/>
                          <w:divBdr>
                            <w:top w:val="none" w:sz="0" w:space="0" w:color="auto"/>
                            <w:left w:val="none" w:sz="0" w:space="0" w:color="auto"/>
                            <w:bottom w:val="none" w:sz="0" w:space="0" w:color="auto"/>
                            <w:right w:val="single" w:sz="18" w:space="6" w:color="6CE26C"/>
                          </w:divBdr>
                        </w:div>
                        <w:div w:id="354161778">
                          <w:marLeft w:val="0"/>
                          <w:marRight w:val="240"/>
                          <w:marTop w:val="0"/>
                          <w:marBottom w:val="0"/>
                          <w:divBdr>
                            <w:top w:val="none" w:sz="0" w:space="0" w:color="auto"/>
                            <w:left w:val="none" w:sz="0" w:space="0" w:color="auto"/>
                            <w:bottom w:val="none" w:sz="0" w:space="0" w:color="auto"/>
                            <w:right w:val="single" w:sz="18" w:space="6" w:color="6CE26C"/>
                          </w:divBdr>
                        </w:div>
                        <w:div w:id="1559314557">
                          <w:marLeft w:val="0"/>
                          <w:marRight w:val="240"/>
                          <w:marTop w:val="0"/>
                          <w:marBottom w:val="0"/>
                          <w:divBdr>
                            <w:top w:val="none" w:sz="0" w:space="0" w:color="auto"/>
                            <w:left w:val="none" w:sz="0" w:space="0" w:color="auto"/>
                            <w:bottom w:val="none" w:sz="0" w:space="0" w:color="auto"/>
                            <w:right w:val="single" w:sz="18" w:space="6" w:color="6CE26C"/>
                          </w:divBdr>
                        </w:div>
                        <w:div w:id="128783912">
                          <w:marLeft w:val="0"/>
                          <w:marRight w:val="240"/>
                          <w:marTop w:val="0"/>
                          <w:marBottom w:val="0"/>
                          <w:divBdr>
                            <w:top w:val="none" w:sz="0" w:space="0" w:color="auto"/>
                            <w:left w:val="none" w:sz="0" w:space="0" w:color="auto"/>
                            <w:bottom w:val="none" w:sz="0" w:space="0" w:color="auto"/>
                            <w:right w:val="single" w:sz="18" w:space="6" w:color="6CE26C"/>
                          </w:divBdr>
                        </w:div>
                        <w:div w:id="63334525">
                          <w:marLeft w:val="0"/>
                          <w:marRight w:val="240"/>
                          <w:marTop w:val="0"/>
                          <w:marBottom w:val="0"/>
                          <w:divBdr>
                            <w:top w:val="none" w:sz="0" w:space="0" w:color="auto"/>
                            <w:left w:val="none" w:sz="0" w:space="0" w:color="auto"/>
                            <w:bottom w:val="none" w:sz="0" w:space="0" w:color="auto"/>
                            <w:right w:val="single" w:sz="18" w:space="6" w:color="6CE26C"/>
                          </w:divBdr>
                        </w:div>
                        <w:div w:id="856846764">
                          <w:marLeft w:val="0"/>
                          <w:marRight w:val="240"/>
                          <w:marTop w:val="0"/>
                          <w:marBottom w:val="0"/>
                          <w:divBdr>
                            <w:top w:val="none" w:sz="0" w:space="0" w:color="auto"/>
                            <w:left w:val="none" w:sz="0" w:space="0" w:color="auto"/>
                            <w:bottom w:val="none" w:sz="0" w:space="0" w:color="auto"/>
                            <w:right w:val="single" w:sz="18" w:space="6" w:color="6CE26C"/>
                          </w:divBdr>
                        </w:div>
                        <w:div w:id="79061460">
                          <w:marLeft w:val="0"/>
                          <w:marRight w:val="240"/>
                          <w:marTop w:val="0"/>
                          <w:marBottom w:val="0"/>
                          <w:divBdr>
                            <w:top w:val="none" w:sz="0" w:space="0" w:color="auto"/>
                            <w:left w:val="none" w:sz="0" w:space="0" w:color="auto"/>
                            <w:bottom w:val="none" w:sz="0" w:space="0" w:color="auto"/>
                            <w:right w:val="single" w:sz="18" w:space="6" w:color="6CE26C"/>
                          </w:divBdr>
                        </w:div>
                        <w:div w:id="450898029">
                          <w:marLeft w:val="0"/>
                          <w:marRight w:val="240"/>
                          <w:marTop w:val="0"/>
                          <w:marBottom w:val="0"/>
                          <w:divBdr>
                            <w:top w:val="none" w:sz="0" w:space="0" w:color="auto"/>
                            <w:left w:val="none" w:sz="0" w:space="0" w:color="auto"/>
                            <w:bottom w:val="none" w:sz="0" w:space="0" w:color="auto"/>
                            <w:right w:val="single" w:sz="18" w:space="6" w:color="6CE26C"/>
                          </w:divBdr>
                        </w:div>
                        <w:div w:id="1748260454">
                          <w:marLeft w:val="0"/>
                          <w:marRight w:val="240"/>
                          <w:marTop w:val="0"/>
                          <w:marBottom w:val="0"/>
                          <w:divBdr>
                            <w:top w:val="none" w:sz="0" w:space="0" w:color="auto"/>
                            <w:left w:val="none" w:sz="0" w:space="0" w:color="auto"/>
                            <w:bottom w:val="none" w:sz="0" w:space="0" w:color="auto"/>
                            <w:right w:val="single" w:sz="18" w:space="6" w:color="6CE26C"/>
                          </w:divBdr>
                        </w:div>
                        <w:div w:id="641623342">
                          <w:marLeft w:val="0"/>
                          <w:marRight w:val="240"/>
                          <w:marTop w:val="0"/>
                          <w:marBottom w:val="0"/>
                          <w:divBdr>
                            <w:top w:val="none" w:sz="0" w:space="0" w:color="auto"/>
                            <w:left w:val="none" w:sz="0" w:space="0" w:color="auto"/>
                            <w:bottom w:val="none" w:sz="0" w:space="0" w:color="auto"/>
                            <w:right w:val="single" w:sz="18" w:space="6" w:color="6CE26C"/>
                          </w:divBdr>
                        </w:div>
                        <w:div w:id="932007919">
                          <w:marLeft w:val="0"/>
                          <w:marRight w:val="240"/>
                          <w:marTop w:val="0"/>
                          <w:marBottom w:val="0"/>
                          <w:divBdr>
                            <w:top w:val="none" w:sz="0" w:space="0" w:color="auto"/>
                            <w:left w:val="none" w:sz="0" w:space="0" w:color="auto"/>
                            <w:bottom w:val="none" w:sz="0" w:space="0" w:color="auto"/>
                            <w:right w:val="single" w:sz="18" w:space="6" w:color="6CE26C"/>
                          </w:divBdr>
                        </w:div>
                        <w:div w:id="581375973">
                          <w:marLeft w:val="0"/>
                          <w:marRight w:val="240"/>
                          <w:marTop w:val="0"/>
                          <w:marBottom w:val="0"/>
                          <w:divBdr>
                            <w:top w:val="none" w:sz="0" w:space="0" w:color="auto"/>
                            <w:left w:val="none" w:sz="0" w:space="0" w:color="auto"/>
                            <w:bottom w:val="none" w:sz="0" w:space="0" w:color="auto"/>
                            <w:right w:val="single" w:sz="18" w:space="6" w:color="6CE26C"/>
                          </w:divBdr>
                        </w:div>
                        <w:div w:id="830146102">
                          <w:marLeft w:val="0"/>
                          <w:marRight w:val="240"/>
                          <w:marTop w:val="0"/>
                          <w:marBottom w:val="0"/>
                          <w:divBdr>
                            <w:top w:val="none" w:sz="0" w:space="0" w:color="auto"/>
                            <w:left w:val="none" w:sz="0" w:space="0" w:color="auto"/>
                            <w:bottom w:val="none" w:sz="0" w:space="0" w:color="auto"/>
                            <w:right w:val="single" w:sz="18" w:space="6" w:color="6CE26C"/>
                          </w:divBdr>
                        </w:div>
                        <w:div w:id="1539273508">
                          <w:marLeft w:val="0"/>
                          <w:marRight w:val="240"/>
                          <w:marTop w:val="0"/>
                          <w:marBottom w:val="0"/>
                          <w:divBdr>
                            <w:top w:val="none" w:sz="0" w:space="0" w:color="auto"/>
                            <w:left w:val="none" w:sz="0" w:space="0" w:color="auto"/>
                            <w:bottom w:val="none" w:sz="0" w:space="0" w:color="auto"/>
                            <w:right w:val="single" w:sz="18" w:space="6" w:color="6CE26C"/>
                          </w:divBdr>
                        </w:div>
                        <w:div w:id="1267737984">
                          <w:marLeft w:val="0"/>
                          <w:marRight w:val="240"/>
                          <w:marTop w:val="0"/>
                          <w:marBottom w:val="0"/>
                          <w:divBdr>
                            <w:top w:val="none" w:sz="0" w:space="0" w:color="auto"/>
                            <w:left w:val="none" w:sz="0" w:space="0" w:color="auto"/>
                            <w:bottom w:val="none" w:sz="0" w:space="0" w:color="auto"/>
                            <w:right w:val="single" w:sz="18" w:space="6" w:color="6CE26C"/>
                          </w:divBdr>
                        </w:div>
                        <w:div w:id="662197925">
                          <w:marLeft w:val="0"/>
                          <w:marRight w:val="240"/>
                          <w:marTop w:val="0"/>
                          <w:marBottom w:val="0"/>
                          <w:divBdr>
                            <w:top w:val="none" w:sz="0" w:space="0" w:color="auto"/>
                            <w:left w:val="none" w:sz="0" w:space="0" w:color="auto"/>
                            <w:bottom w:val="none" w:sz="0" w:space="0" w:color="auto"/>
                            <w:right w:val="single" w:sz="18" w:space="6" w:color="6CE26C"/>
                          </w:divBdr>
                        </w:div>
                        <w:div w:id="498927399">
                          <w:marLeft w:val="0"/>
                          <w:marRight w:val="240"/>
                          <w:marTop w:val="0"/>
                          <w:marBottom w:val="0"/>
                          <w:divBdr>
                            <w:top w:val="none" w:sz="0" w:space="0" w:color="auto"/>
                            <w:left w:val="none" w:sz="0" w:space="0" w:color="auto"/>
                            <w:bottom w:val="none" w:sz="0" w:space="0" w:color="auto"/>
                            <w:right w:val="single" w:sz="18" w:space="6" w:color="6CE26C"/>
                          </w:divBdr>
                        </w:div>
                        <w:div w:id="1818304907">
                          <w:marLeft w:val="0"/>
                          <w:marRight w:val="240"/>
                          <w:marTop w:val="0"/>
                          <w:marBottom w:val="0"/>
                          <w:divBdr>
                            <w:top w:val="none" w:sz="0" w:space="0" w:color="auto"/>
                            <w:left w:val="none" w:sz="0" w:space="0" w:color="auto"/>
                            <w:bottom w:val="none" w:sz="0" w:space="0" w:color="auto"/>
                            <w:right w:val="single" w:sz="18" w:space="6" w:color="6CE26C"/>
                          </w:divBdr>
                        </w:div>
                        <w:div w:id="1771244133">
                          <w:marLeft w:val="0"/>
                          <w:marRight w:val="240"/>
                          <w:marTop w:val="0"/>
                          <w:marBottom w:val="0"/>
                          <w:divBdr>
                            <w:top w:val="none" w:sz="0" w:space="0" w:color="auto"/>
                            <w:left w:val="none" w:sz="0" w:space="0" w:color="auto"/>
                            <w:bottom w:val="none" w:sz="0" w:space="0" w:color="auto"/>
                            <w:right w:val="single" w:sz="18" w:space="6" w:color="6CE26C"/>
                          </w:divBdr>
                        </w:div>
                        <w:div w:id="1177384855">
                          <w:marLeft w:val="0"/>
                          <w:marRight w:val="240"/>
                          <w:marTop w:val="0"/>
                          <w:marBottom w:val="0"/>
                          <w:divBdr>
                            <w:top w:val="none" w:sz="0" w:space="0" w:color="auto"/>
                            <w:left w:val="none" w:sz="0" w:space="0" w:color="auto"/>
                            <w:bottom w:val="none" w:sz="0" w:space="0" w:color="auto"/>
                            <w:right w:val="single" w:sz="18" w:space="6" w:color="6CE26C"/>
                          </w:divBdr>
                        </w:div>
                        <w:div w:id="2048946632">
                          <w:marLeft w:val="0"/>
                          <w:marRight w:val="240"/>
                          <w:marTop w:val="0"/>
                          <w:marBottom w:val="0"/>
                          <w:divBdr>
                            <w:top w:val="none" w:sz="0" w:space="0" w:color="auto"/>
                            <w:left w:val="none" w:sz="0" w:space="0" w:color="auto"/>
                            <w:bottom w:val="none" w:sz="0" w:space="0" w:color="auto"/>
                            <w:right w:val="single" w:sz="18" w:space="6" w:color="6CE26C"/>
                          </w:divBdr>
                        </w:div>
                        <w:div w:id="917977736">
                          <w:marLeft w:val="0"/>
                          <w:marRight w:val="240"/>
                          <w:marTop w:val="0"/>
                          <w:marBottom w:val="0"/>
                          <w:divBdr>
                            <w:top w:val="none" w:sz="0" w:space="0" w:color="auto"/>
                            <w:left w:val="none" w:sz="0" w:space="0" w:color="auto"/>
                            <w:bottom w:val="none" w:sz="0" w:space="0" w:color="auto"/>
                            <w:right w:val="single" w:sz="18" w:space="6" w:color="6CE26C"/>
                          </w:divBdr>
                        </w:div>
                        <w:div w:id="345983785">
                          <w:marLeft w:val="0"/>
                          <w:marRight w:val="240"/>
                          <w:marTop w:val="0"/>
                          <w:marBottom w:val="0"/>
                          <w:divBdr>
                            <w:top w:val="none" w:sz="0" w:space="0" w:color="auto"/>
                            <w:left w:val="none" w:sz="0" w:space="0" w:color="auto"/>
                            <w:bottom w:val="none" w:sz="0" w:space="0" w:color="auto"/>
                            <w:right w:val="single" w:sz="18" w:space="6" w:color="6CE26C"/>
                          </w:divBdr>
                        </w:div>
                        <w:div w:id="1982886534">
                          <w:marLeft w:val="0"/>
                          <w:marRight w:val="240"/>
                          <w:marTop w:val="0"/>
                          <w:marBottom w:val="0"/>
                          <w:divBdr>
                            <w:top w:val="none" w:sz="0" w:space="0" w:color="auto"/>
                            <w:left w:val="none" w:sz="0" w:space="0" w:color="auto"/>
                            <w:bottom w:val="none" w:sz="0" w:space="0" w:color="auto"/>
                            <w:right w:val="single" w:sz="18" w:space="6" w:color="6CE26C"/>
                          </w:divBdr>
                        </w:div>
                        <w:div w:id="868225661">
                          <w:marLeft w:val="0"/>
                          <w:marRight w:val="240"/>
                          <w:marTop w:val="0"/>
                          <w:marBottom w:val="0"/>
                          <w:divBdr>
                            <w:top w:val="none" w:sz="0" w:space="0" w:color="auto"/>
                            <w:left w:val="none" w:sz="0" w:space="0" w:color="auto"/>
                            <w:bottom w:val="none" w:sz="0" w:space="0" w:color="auto"/>
                            <w:right w:val="single" w:sz="18" w:space="6" w:color="6CE26C"/>
                          </w:divBdr>
                        </w:div>
                        <w:div w:id="1674800018">
                          <w:marLeft w:val="0"/>
                          <w:marRight w:val="240"/>
                          <w:marTop w:val="0"/>
                          <w:marBottom w:val="0"/>
                          <w:divBdr>
                            <w:top w:val="none" w:sz="0" w:space="0" w:color="auto"/>
                            <w:left w:val="none" w:sz="0" w:space="0" w:color="auto"/>
                            <w:bottom w:val="none" w:sz="0" w:space="0" w:color="auto"/>
                            <w:right w:val="single" w:sz="18" w:space="6" w:color="6CE26C"/>
                          </w:divBdr>
                        </w:div>
                        <w:div w:id="1693872046">
                          <w:marLeft w:val="0"/>
                          <w:marRight w:val="240"/>
                          <w:marTop w:val="0"/>
                          <w:marBottom w:val="0"/>
                          <w:divBdr>
                            <w:top w:val="none" w:sz="0" w:space="0" w:color="auto"/>
                            <w:left w:val="none" w:sz="0" w:space="0" w:color="auto"/>
                            <w:bottom w:val="none" w:sz="0" w:space="0" w:color="auto"/>
                            <w:right w:val="single" w:sz="18" w:space="6" w:color="6CE26C"/>
                          </w:divBdr>
                        </w:div>
                        <w:div w:id="382683090">
                          <w:marLeft w:val="0"/>
                          <w:marRight w:val="240"/>
                          <w:marTop w:val="0"/>
                          <w:marBottom w:val="0"/>
                          <w:divBdr>
                            <w:top w:val="none" w:sz="0" w:space="0" w:color="auto"/>
                            <w:left w:val="none" w:sz="0" w:space="0" w:color="auto"/>
                            <w:bottom w:val="none" w:sz="0" w:space="0" w:color="auto"/>
                            <w:right w:val="single" w:sz="18" w:space="6" w:color="6CE26C"/>
                          </w:divBdr>
                        </w:div>
                        <w:div w:id="1439837213">
                          <w:marLeft w:val="0"/>
                          <w:marRight w:val="240"/>
                          <w:marTop w:val="0"/>
                          <w:marBottom w:val="0"/>
                          <w:divBdr>
                            <w:top w:val="none" w:sz="0" w:space="0" w:color="auto"/>
                            <w:left w:val="none" w:sz="0" w:space="0" w:color="auto"/>
                            <w:bottom w:val="none" w:sz="0" w:space="0" w:color="auto"/>
                            <w:right w:val="single" w:sz="18" w:space="6" w:color="6CE26C"/>
                          </w:divBdr>
                        </w:div>
                        <w:div w:id="1630286635">
                          <w:marLeft w:val="0"/>
                          <w:marRight w:val="240"/>
                          <w:marTop w:val="0"/>
                          <w:marBottom w:val="0"/>
                          <w:divBdr>
                            <w:top w:val="none" w:sz="0" w:space="0" w:color="auto"/>
                            <w:left w:val="none" w:sz="0" w:space="0" w:color="auto"/>
                            <w:bottom w:val="none" w:sz="0" w:space="0" w:color="auto"/>
                            <w:right w:val="single" w:sz="18" w:space="6" w:color="6CE26C"/>
                          </w:divBdr>
                        </w:div>
                        <w:div w:id="58110976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2949475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29831147">
      <w:bodyDiv w:val="1"/>
      <w:marLeft w:val="0"/>
      <w:marRight w:val="0"/>
      <w:marTop w:val="0"/>
      <w:marBottom w:val="0"/>
      <w:divBdr>
        <w:top w:val="none" w:sz="0" w:space="0" w:color="auto"/>
        <w:left w:val="none" w:sz="0" w:space="0" w:color="auto"/>
        <w:bottom w:val="none" w:sz="0" w:space="0" w:color="auto"/>
        <w:right w:val="none" w:sz="0" w:space="0" w:color="auto"/>
      </w:divBdr>
      <w:divsChild>
        <w:div w:id="1814251959">
          <w:marLeft w:val="0"/>
          <w:marRight w:val="0"/>
          <w:marTop w:val="0"/>
          <w:marBottom w:val="0"/>
          <w:divBdr>
            <w:top w:val="none" w:sz="0" w:space="0" w:color="auto"/>
            <w:left w:val="none" w:sz="0" w:space="0" w:color="auto"/>
            <w:bottom w:val="none" w:sz="0" w:space="0" w:color="auto"/>
            <w:right w:val="none" w:sz="0" w:space="0" w:color="auto"/>
          </w:divBdr>
        </w:div>
        <w:div w:id="448278611">
          <w:marLeft w:val="0"/>
          <w:marRight w:val="0"/>
          <w:marTop w:val="0"/>
          <w:marBottom w:val="0"/>
          <w:divBdr>
            <w:top w:val="none" w:sz="0" w:space="0" w:color="auto"/>
            <w:left w:val="none" w:sz="0" w:space="0" w:color="auto"/>
            <w:bottom w:val="none" w:sz="0" w:space="0" w:color="auto"/>
            <w:right w:val="none" w:sz="0" w:space="0" w:color="auto"/>
          </w:divBdr>
          <w:divsChild>
            <w:div w:id="570890733">
              <w:marLeft w:val="0"/>
              <w:marRight w:val="0"/>
              <w:marTop w:val="0"/>
              <w:marBottom w:val="0"/>
              <w:divBdr>
                <w:top w:val="dashed" w:sz="6" w:space="5" w:color="CCCCCC"/>
                <w:left w:val="dashed" w:sz="6" w:space="0" w:color="CCCCCC"/>
                <w:bottom w:val="dashed" w:sz="6" w:space="0" w:color="CCCCCC"/>
                <w:right w:val="dashed" w:sz="6" w:space="0" w:color="CCCCCC"/>
              </w:divBdr>
            </w:div>
            <w:div w:id="788623608">
              <w:marLeft w:val="0"/>
              <w:marRight w:val="0"/>
              <w:marTop w:val="150"/>
              <w:marBottom w:val="150"/>
              <w:divBdr>
                <w:top w:val="none" w:sz="0" w:space="0" w:color="auto"/>
                <w:left w:val="none" w:sz="0" w:space="0" w:color="auto"/>
                <w:bottom w:val="none" w:sz="0" w:space="0" w:color="auto"/>
                <w:right w:val="none" w:sz="0" w:space="0" w:color="auto"/>
              </w:divBdr>
            </w:div>
            <w:div w:id="58987621">
              <w:marLeft w:val="0"/>
              <w:marRight w:val="0"/>
              <w:marTop w:val="0"/>
              <w:marBottom w:val="0"/>
              <w:divBdr>
                <w:top w:val="none" w:sz="0" w:space="0" w:color="auto"/>
                <w:left w:val="none" w:sz="0" w:space="0" w:color="auto"/>
                <w:bottom w:val="none" w:sz="0" w:space="0" w:color="auto"/>
                <w:right w:val="none" w:sz="0" w:space="0" w:color="auto"/>
              </w:divBdr>
            </w:div>
            <w:div w:id="2096513087">
              <w:marLeft w:val="0"/>
              <w:marRight w:val="0"/>
              <w:marTop w:val="150"/>
              <w:marBottom w:val="150"/>
              <w:divBdr>
                <w:top w:val="none" w:sz="0" w:space="0" w:color="auto"/>
                <w:left w:val="none" w:sz="0" w:space="0" w:color="auto"/>
                <w:bottom w:val="none" w:sz="0" w:space="0" w:color="auto"/>
                <w:right w:val="none" w:sz="0" w:space="0" w:color="auto"/>
              </w:divBdr>
            </w:div>
            <w:div w:id="553393011">
              <w:marLeft w:val="0"/>
              <w:marRight w:val="0"/>
              <w:marTop w:val="0"/>
              <w:marBottom w:val="0"/>
              <w:divBdr>
                <w:top w:val="none" w:sz="0" w:space="0" w:color="auto"/>
                <w:left w:val="none" w:sz="0" w:space="0" w:color="auto"/>
                <w:bottom w:val="none" w:sz="0" w:space="0" w:color="auto"/>
                <w:right w:val="none" w:sz="0" w:space="0" w:color="auto"/>
              </w:divBdr>
              <w:divsChild>
                <w:div w:id="1991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10394">
      <w:bodyDiv w:val="1"/>
      <w:marLeft w:val="0"/>
      <w:marRight w:val="0"/>
      <w:marTop w:val="0"/>
      <w:marBottom w:val="0"/>
      <w:divBdr>
        <w:top w:val="none" w:sz="0" w:space="0" w:color="auto"/>
        <w:left w:val="none" w:sz="0" w:space="0" w:color="auto"/>
        <w:bottom w:val="none" w:sz="0" w:space="0" w:color="auto"/>
        <w:right w:val="none" w:sz="0" w:space="0" w:color="auto"/>
      </w:divBdr>
    </w:div>
    <w:div w:id="2048604318">
      <w:bodyDiv w:val="1"/>
      <w:marLeft w:val="0"/>
      <w:marRight w:val="0"/>
      <w:marTop w:val="0"/>
      <w:marBottom w:val="0"/>
      <w:divBdr>
        <w:top w:val="none" w:sz="0" w:space="0" w:color="auto"/>
        <w:left w:val="none" w:sz="0" w:space="0" w:color="auto"/>
        <w:bottom w:val="none" w:sz="0" w:space="0" w:color="auto"/>
        <w:right w:val="none" w:sz="0" w:space="0" w:color="auto"/>
      </w:divBdr>
      <w:divsChild>
        <w:div w:id="1134982472">
          <w:marLeft w:val="0"/>
          <w:marRight w:val="0"/>
          <w:marTop w:val="150"/>
          <w:marBottom w:val="150"/>
          <w:divBdr>
            <w:top w:val="none" w:sz="0" w:space="0" w:color="auto"/>
            <w:left w:val="none" w:sz="0" w:space="0" w:color="auto"/>
            <w:bottom w:val="none" w:sz="0" w:space="0" w:color="auto"/>
            <w:right w:val="none" w:sz="0" w:space="0" w:color="auto"/>
          </w:divBdr>
        </w:div>
        <w:div w:id="1810777435">
          <w:marLeft w:val="0"/>
          <w:marRight w:val="0"/>
          <w:marTop w:val="150"/>
          <w:marBottom w:val="150"/>
          <w:divBdr>
            <w:top w:val="none" w:sz="0" w:space="0" w:color="auto"/>
            <w:left w:val="none" w:sz="0" w:space="0" w:color="auto"/>
            <w:bottom w:val="none" w:sz="0" w:space="0" w:color="auto"/>
            <w:right w:val="none" w:sz="0" w:space="0" w:color="auto"/>
          </w:divBdr>
        </w:div>
        <w:div w:id="1521775470">
          <w:marLeft w:val="0"/>
          <w:marRight w:val="0"/>
          <w:marTop w:val="150"/>
          <w:marBottom w:val="150"/>
          <w:divBdr>
            <w:top w:val="none" w:sz="0" w:space="0" w:color="auto"/>
            <w:left w:val="single" w:sz="24" w:space="8" w:color="4494CD"/>
            <w:bottom w:val="none" w:sz="0" w:space="0" w:color="auto"/>
            <w:right w:val="none" w:sz="0" w:space="0" w:color="auto"/>
          </w:divBdr>
        </w:div>
        <w:div w:id="1161390427">
          <w:marLeft w:val="0"/>
          <w:marRight w:val="0"/>
          <w:marTop w:val="150"/>
          <w:marBottom w:val="150"/>
          <w:divBdr>
            <w:top w:val="none" w:sz="0" w:space="0" w:color="auto"/>
            <w:left w:val="none" w:sz="0" w:space="0" w:color="auto"/>
            <w:bottom w:val="none" w:sz="0" w:space="0" w:color="auto"/>
            <w:right w:val="none" w:sz="0" w:space="0" w:color="auto"/>
          </w:divBdr>
        </w:div>
        <w:div w:id="1698387536">
          <w:marLeft w:val="0"/>
          <w:marRight w:val="0"/>
          <w:marTop w:val="150"/>
          <w:marBottom w:val="150"/>
          <w:divBdr>
            <w:top w:val="none" w:sz="0" w:space="0" w:color="auto"/>
            <w:left w:val="none" w:sz="0" w:space="0" w:color="auto"/>
            <w:bottom w:val="none" w:sz="0" w:space="0" w:color="auto"/>
            <w:right w:val="none" w:sz="0" w:space="0" w:color="auto"/>
          </w:divBdr>
        </w:div>
        <w:div w:id="1281380656">
          <w:marLeft w:val="0"/>
          <w:marRight w:val="0"/>
          <w:marTop w:val="0"/>
          <w:marBottom w:val="0"/>
          <w:divBdr>
            <w:top w:val="none" w:sz="0" w:space="0" w:color="auto"/>
            <w:left w:val="none" w:sz="0" w:space="0" w:color="auto"/>
            <w:bottom w:val="none" w:sz="0" w:space="0" w:color="auto"/>
            <w:right w:val="none" w:sz="0" w:space="0" w:color="auto"/>
          </w:divBdr>
          <w:divsChild>
            <w:div w:id="2137678156">
              <w:marLeft w:val="0"/>
              <w:marRight w:val="0"/>
              <w:marTop w:val="0"/>
              <w:marBottom w:val="0"/>
              <w:divBdr>
                <w:top w:val="none" w:sz="0" w:space="0" w:color="auto"/>
                <w:left w:val="none" w:sz="0" w:space="0" w:color="auto"/>
                <w:bottom w:val="none" w:sz="0" w:space="0" w:color="auto"/>
                <w:right w:val="none" w:sz="0" w:space="0" w:color="auto"/>
              </w:divBdr>
              <w:divsChild>
                <w:div w:id="1036155802">
                  <w:marLeft w:val="0"/>
                  <w:marRight w:val="0"/>
                  <w:marTop w:val="240"/>
                  <w:marBottom w:val="240"/>
                  <w:divBdr>
                    <w:top w:val="none" w:sz="0" w:space="0" w:color="auto"/>
                    <w:left w:val="none" w:sz="0" w:space="0" w:color="auto"/>
                    <w:bottom w:val="none" w:sz="0" w:space="0" w:color="auto"/>
                    <w:right w:val="none" w:sz="0" w:space="0" w:color="auto"/>
                  </w:divBdr>
                  <w:divsChild>
                    <w:div w:id="135496509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345791195">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gihosting.com/fluent-api-many-to-many-relationship-entity-framework-core/" TargetMode="External"/><Relationship Id="rId21" Type="http://schemas.openxmlformats.org/officeDocument/2006/relationships/hyperlink" Target="https://www.yogihosting.com/install-entity-framework-core/" TargetMode="External"/><Relationship Id="rId42" Type="http://schemas.openxmlformats.org/officeDocument/2006/relationships/hyperlink" Target="https://www.yogihosting.com/dbcontext-entity-framework-core/" TargetMode="External"/><Relationship Id="rId63" Type="http://schemas.openxmlformats.org/officeDocument/2006/relationships/hyperlink" Target="https://www.yogihosting.com/install-entity-framework-core/" TargetMode="External"/><Relationship Id="rId84" Type="http://schemas.openxmlformats.org/officeDocument/2006/relationships/hyperlink" Target="https://www.yogihosting.com/code-first-entity-framework-core/" TargetMode="External"/><Relationship Id="rId138" Type="http://schemas.openxmlformats.org/officeDocument/2006/relationships/hyperlink" Target="https://www.yogihosting.com/update-records-entity-framework-core/" TargetMode="External"/><Relationship Id="rId107" Type="http://schemas.openxmlformats.org/officeDocument/2006/relationships/hyperlink" Target="https://www.yogihosting.com/code-first-entity-framework-core/" TargetMode="External"/><Relationship Id="rId11" Type="http://schemas.openxmlformats.org/officeDocument/2006/relationships/image" Target="media/image5.png"/><Relationship Id="rId32" Type="http://schemas.openxmlformats.org/officeDocument/2006/relationships/hyperlink" Target="https://www.yogihosting.com/update-records-entity-framework-core/" TargetMode="External"/><Relationship Id="rId53" Type="http://schemas.openxmlformats.org/officeDocument/2006/relationships/hyperlink" Target="https://www.yogihosting.com/conventions-entity-framework-core/" TargetMode="External"/><Relationship Id="rId74" Type="http://schemas.openxmlformats.org/officeDocument/2006/relationships/hyperlink" Target="https://www.yogihosting.com/insert-records-entity-framework-core/" TargetMode="External"/><Relationship Id="rId128" Type="http://schemas.openxmlformats.org/officeDocument/2006/relationships/image" Target="media/image22.png"/><Relationship Id="rId149" Type="http://schemas.openxmlformats.org/officeDocument/2006/relationships/hyperlink" Target="https://www.yogihosting.com/delete-records-entity-framework-core/" TargetMode="External"/><Relationship Id="rId5" Type="http://schemas.openxmlformats.org/officeDocument/2006/relationships/image" Target="media/image1.png"/><Relationship Id="rId95" Type="http://schemas.openxmlformats.org/officeDocument/2006/relationships/hyperlink" Target="https://www.yogihosting.com/raw-sql-queries-entity-framework-core/" TargetMode="External"/><Relationship Id="rId22" Type="http://schemas.openxmlformats.org/officeDocument/2006/relationships/image" Target="media/image13.png"/><Relationship Id="rId43" Type="http://schemas.openxmlformats.org/officeDocument/2006/relationships/hyperlink" Target="https://www.yogihosting.com/dbcontext-entity-framework-core/" TargetMode="External"/><Relationship Id="rId64" Type="http://schemas.openxmlformats.org/officeDocument/2006/relationships/hyperlink" Target="https://www.yogihosting.com/dbcontext-entity-framework-core/" TargetMode="External"/><Relationship Id="rId118" Type="http://schemas.openxmlformats.org/officeDocument/2006/relationships/hyperlink" Target="https://www.yogihosting.com/raw-sql-queries-entity-framework-core/" TargetMode="External"/><Relationship Id="rId139" Type="http://schemas.openxmlformats.org/officeDocument/2006/relationships/hyperlink" Target="https://www.yogihosting.com/update-records-entity-framework-core/" TargetMode="External"/><Relationship Id="rId80" Type="http://schemas.openxmlformats.org/officeDocument/2006/relationships/hyperlink" Target="https://www.yogihosting.com/insert-records-entity-framework-core/" TargetMode="External"/><Relationship Id="rId85" Type="http://schemas.openxmlformats.org/officeDocument/2006/relationships/hyperlink" Target="https://www.yogihosting.com/migrations-entity-framework-core/" TargetMode="External"/><Relationship Id="rId150" Type="http://schemas.openxmlformats.org/officeDocument/2006/relationships/hyperlink" Target="https://www.yogihosting.com/delete-records-entity-framework-core/" TargetMode="External"/><Relationship Id="rId155" Type="http://schemas.openxmlformats.org/officeDocument/2006/relationships/hyperlink" Target="https://www.yogihosting.com/update-records-entity-framework-core/" TargetMode="External"/><Relationship Id="rId12" Type="http://schemas.openxmlformats.org/officeDocument/2006/relationships/image" Target="media/image6.png"/><Relationship Id="rId17" Type="http://schemas.openxmlformats.org/officeDocument/2006/relationships/hyperlink" Target="https://www.yogihosting.com/aspnet-core-web-api-javascript/" TargetMode="External"/><Relationship Id="rId33" Type="http://schemas.openxmlformats.org/officeDocument/2006/relationships/hyperlink" Target="https://www.yogihosting.com/delete-records-entity-framework-core/" TargetMode="External"/><Relationship Id="rId38" Type="http://schemas.openxmlformats.org/officeDocument/2006/relationships/hyperlink" Target="https://www.yogihosting.com/fluent-api-one-to-one-relationship-entity-framework-core/" TargetMode="External"/><Relationship Id="rId59" Type="http://schemas.openxmlformats.org/officeDocument/2006/relationships/hyperlink" Target="https://www.yogihosting.com/code-first-entity-framework-core/" TargetMode="External"/><Relationship Id="rId103" Type="http://schemas.openxmlformats.org/officeDocument/2006/relationships/hyperlink" Target="https://www.yogihosting.com/read-records-entity-framework-core/" TargetMode="External"/><Relationship Id="rId108" Type="http://schemas.openxmlformats.org/officeDocument/2006/relationships/hyperlink" Target="https://www.yogihosting.com/migrations-entity-framework-core/" TargetMode="External"/><Relationship Id="rId124" Type="http://schemas.openxmlformats.org/officeDocument/2006/relationships/hyperlink" Target="https://www.yogihosting.com/read-records-entity-framework-core/" TargetMode="External"/><Relationship Id="rId129" Type="http://schemas.openxmlformats.org/officeDocument/2006/relationships/hyperlink" Target="https://www.yogihosting.com/read-records-ado-net-aspnet-core/" TargetMode="External"/><Relationship Id="rId54" Type="http://schemas.openxmlformats.org/officeDocument/2006/relationships/hyperlink" Target="https://www.yogihosting.com/fluent-api-entity-framework-core/" TargetMode="External"/><Relationship Id="rId70" Type="http://schemas.openxmlformats.org/officeDocument/2006/relationships/image" Target="media/image15.png"/><Relationship Id="rId75" Type="http://schemas.openxmlformats.org/officeDocument/2006/relationships/hyperlink" Target="https://www.yogihosting.com/insert-records-entity-framework-core/" TargetMode="External"/><Relationship Id="rId91" Type="http://schemas.openxmlformats.org/officeDocument/2006/relationships/hyperlink" Target="https://www.yogihosting.com/fluent-api-entity-framework-core/" TargetMode="External"/><Relationship Id="rId96" Type="http://schemas.openxmlformats.org/officeDocument/2006/relationships/hyperlink" Target="https://www.yogihosting.com/stored-procedures-entity-framework-core/" TargetMode="External"/><Relationship Id="rId140" Type="http://schemas.openxmlformats.org/officeDocument/2006/relationships/hyperlink" Target="https://www.yogihosting.com/update-records-ado-net-aspnet-core/" TargetMode="External"/><Relationship Id="rId145"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yogihosting.com/migrations-entity-framework-core/" TargetMode="External"/><Relationship Id="rId23" Type="http://schemas.openxmlformats.org/officeDocument/2006/relationships/hyperlink" Target="https://www.yogihosting.com/xaero-project-entity-framework-core/" TargetMode="External"/><Relationship Id="rId28" Type="http://schemas.openxmlformats.org/officeDocument/2006/relationships/hyperlink" Target="https://www.yogihosting.com/code-first-entity-framework-core/" TargetMode="External"/><Relationship Id="rId49" Type="http://schemas.openxmlformats.org/officeDocument/2006/relationships/hyperlink" Target="https://www.yogihosting.com/dbcontext-entity-framework-core/" TargetMode="External"/><Relationship Id="rId114" Type="http://schemas.openxmlformats.org/officeDocument/2006/relationships/hyperlink" Target="https://www.yogihosting.com/fluent-api-entity-framework-core/" TargetMode="External"/><Relationship Id="rId119" Type="http://schemas.openxmlformats.org/officeDocument/2006/relationships/hyperlink" Target="https://www.yogihosting.com/stored-procedures-entity-framework-core/" TargetMode="External"/><Relationship Id="rId44" Type="http://schemas.openxmlformats.org/officeDocument/2006/relationships/hyperlink" Target="https://www.yogihosting.com/dbcontext-entity-framework-core/" TargetMode="External"/><Relationship Id="rId60" Type="http://schemas.openxmlformats.org/officeDocument/2006/relationships/hyperlink" Target="https://www.yogihosting.com/code-first-entity-framework-core/" TargetMode="External"/><Relationship Id="rId65" Type="http://schemas.openxmlformats.org/officeDocument/2006/relationships/hyperlink" Target="https://www.yogihosting.com/migrations-entity-framework-core/" TargetMode="External"/><Relationship Id="rId81" Type="http://schemas.openxmlformats.org/officeDocument/2006/relationships/hyperlink" Target="https://www.yogihosting.com/introduction-entity-framework-core/" TargetMode="External"/><Relationship Id="rId86" Type="http://schemas.openxmlformats.org/officeDocument/2006/relationships/hyperlink" Target="https://www.yogihosting.com/read-records-entity-framework-core/" TargetMode="External"/><Relationship Id="rId130" Type="http://schemas.openxmlformats.org/officeDocument/2006/relationships/image" Target="media/image23.png"/><Relationship Id="rId135" Type="http://schemas.openxmlformats.org/officeDocument/2006/relationships/hyperlink" Target="https://www.yogihosting.com/update-records-entity-framework-core/" TargetMode="External"/><Relationship Id="rId151" Type="http://schemas.openxmlformats.org/officeDocument/2006/relationships/hyperlink" Target="https://www.yogihosting.com/delete-records-entity-framework-core/" TargetMode="External"/><Relationship Id="rId156" Type="http://schemas.openxmlformats.org/officeDocument/2006/relationships/hyperlink" Target="https://www.yogihosting.com/wp-content/themes/yogi-yogihosting/download/efcore/EFCoreExample.zip" TargetMode="External"/><Relationship Id="rId13" Type="http://schemas.openxmlformats.org/officeDocument/2006/relationships/hyperlink" Target="https://www.yogihosting.com/ado-net-aspnet-core/" TargetMode="External"/><Relationship Id="rId18" Type="http://schemas.openxmlformats.org/officeDocument/2006/relationships/image" Target="media/image10.png"/><Relationship Id="rId39" Type="http://schemas.openxmlformats.org/officeDocument/2006/relationships/hyperlink" Target="https://www.yogihosting.com/fluent-api-many-to-many-relationship-entity-framework-core/" TargetMode="External"/><Relationship Id="rId109" Type="http://schemas.openxmlformats.org/officeDocument/2006/relationships/hyperlink" Target="https://www.yogihosting.com/insert-records-entity-framework-core/" TargetMode="External"/><Relationship Id="rId34" Type="http://schemas.openxmlformats.org/officeDocument/2006/relationships/hyperlink" Target="https://www.yogihosting.com/conventions-entity-framework-core/" TargetMode="External"/><Relationship Id="rId50" Type="http://schemas.openxmlformats.org/officeDocument/2006/relationships/hyperlink" Target="https://www.yogihosting.com/dbcontext-entity-framework-core/" TargetMode="External"/><Relationship Id="rId55" Type="http://schemas.openxmlformats.org/officeDocument/2006/relationships/hyperlink" Target="https://www.yogihosting.com/migrations-entity-framework-core/" TargetMode="External"/><Relationship Id="rId76" Type="http://schemas.openxmlformats.org/officeDocument/2006/relationships/hyperlink" Target="https://www.yogihosting.com/insert-records-entity-framework-core/" TargetMode="External"/><Relationship Id="rId97" Type="http://schemas.openxmlformats.org/officeDocument/2006/relationships/hyperlink" Target="https://www.yogihosting.com/aspnet-core-web-api-javascript/" TargetMode="External"/><Relationship Id="rId104" Type="http://schemas.openxmlformats.org/officeDocument/2006/relationships/hyperlink" Target="https://www.yogihosting.com/introduction-entity-framework-core/" TargetMode="External"/><Relationship Id="rId120" Type="http://schemas.openxmlformats.org/officeDocument/2006/relationships/hyperlink" Target="https://www.yogihosting.com/read-records-entity-framework-core/" TargetMode="External"/><Relationship Id="rId125" Type="http://schemas.openxmlformats.org/officeDocument/2006/relationships/hyperlink" Target="https://www.yogihosting.com/read-records-entity-framework-core/" TargetMode="External"/><Relationship Id="rId141" Type="http://schemas.openxmlformats.org/officeDocument/2006/relationships/hyperlink" Target="https://www.yogihosting.com/aspnet-core-advanced-model-binding/" TargetMode="External"/><Relationship Id="rId146" Type="http://schemas.openxmlformats.org/officeDocument/2006/relationships/hyperlink" Target="https://www.yogihosting.com/wp-content/themes/yogi-yogihosting/download/efcore/EFCoreExample.zip" TargetMode="External"/><Relationship Id="rId7" Type="http://schemas.openxmlformats.org/officeDocument/2006/relationships/image" Target="media/image2.png"/><Relationship Id="rId71" Type="http://schemas.openxmlformats.org/officeDocument/2006/relationships/image" Target="media/image16.png"/><Relationship Id="rId92" Type="http://schemas.openxmlformats.org/officeDocument/2006/relationships/hyperlink" Target="https://www.yogihosting.com/fluent-api-one-to-many-relationship-entity-framework-core/" TargetMode="External"/><Relationship Id="rId2" Type="http://schemas.openxmlformats.org/officeDocument/2006/relationships/styles" Target="styles.xml"/><Relationship Id="rId29" Type="http://schemas.openxmlformats.org/officeDocument/2006/relationships/hyperlink" Target="https://www.yogihosting.com/migrations-entity-framework-core/" TargetMode="External"/><Relationship Id="rId24" Type="http://schemas.openxmlformats.org/officeDocument/2006/relationships/hyperlink" Target="https://www.yogihosting.com/wp-content/themes/yogi-yogihosting/download/efcore/DatabaseFirst.zip" TargetMode="External"/><Relationship Id="rId40" Type="http://schemas.openxmlformats.org/officeDocument/2006/relationships/hyperlink" Target="https://www.yogihosting.com/raw-sql-queries-entity-framework-core/" TargetMode="External"/><Relationship Id="rId45" Type="http://schemas.openxmlformats.org/officeDocument/2006/relationships/hyperlink" Target="https://www.yogihosting.com/dbcontext-entity-framework-core/" TargetMode="External"/><Relationship Id="rId66" Type="http://schemas.openxmlformats.org/officeDocument/2006/relationships/hyperlink" Target="https://www.yogihosting.com/wp-content/themes/yogi-yogihosting/download/efcore/EFCoreExample.zip" TargetMode="External"/><Relationship Id="rId87" Type="http://schemas.openxmlformats.org/officeDocument/2006/relationships/hyperlink" Target="https://www.yogihosting.com/update-records-entity-framework-core/" TargetMode="External"/><Relationship Id="rId110" Type="http://schemas.openxmlformats.org/officeDocument/2006/relationships/hyperlink" Target="https://www.yogihosting.com/update-records-entity-framework-core/" TargetMode="External"/><Relationship Id="rId115" Type="http://schemas.openxmlformats.org/officeDocument/2006/relationships/hyperlink" Target="https://www.yogihosting.com/fluent-api-one-to-many-relationship-entity-framework-core/" TargetMode="External"/><Relationship Id="rId131" Type="http://schemas.openxmlformats.org/officeDocument/2006/relationships/hyperlink" Target="https://www.yogihosting.com/aspnet-core-paging/" TargetMode="External"/><Relationship Id="rId136" Type="http://schemas.openxmlformats.org/officeDocument/2006/relationships/hyperlink" Target="https://www.yogihosting.com/update-records-entity-framework-core/" TargetMode="External"/><Relationship Id="rId157" Type="http://schemas.openxmlformats.org/officeDocument/2006/relationships/fontTable" Target="fontTable.xml"/><Relationship Id="rId61" Type="http://schemas.openxmlformats.org/officeDocument/2006/relationships/hyperlink" Target="https://www.yogihosting.com/code-first-entity-framework-core/" TargetMode="External"/><Relationship Id="rId82" Type="http://schemas.openxmlformats.org/officeDocument/2006/relationships/hyperlink" Target="https://www.yogihosting.com/install-entity-framework-core/" TargetMode="External"/><Relationship Id="rId152" Type="http://schemas.openxmlformats.org/officeDocument/2006/relationships/hyperlink" Target="https://www.yogihosting.com/delete-records-entity-framework-core/"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yogihosting.com/insert-records-entity-framework-core/" TargetMode="External"/><Relationship Id="rId35" Type="http://schemas.openxmlformats.org/officeDocument/2006/relationships/hyperlink" Target="https://www.yogihosting.com/configurations-entity-framework-core/" TargetMode="External"/><Relationship Id="rId56" Type="http://schemas.openxmlformats.org/officeDocument/2006/relationships/hyperlink" Target="https://www.yogihosting.com/insert-records-entity-framework-core/" TargetMode="External"/><Relationship Id="rId77" Type="http://schemas.openxmlformats.org/officeDocument/2006/relationships/hyperlink" Target="https://www.yogihosting.com/insert-records-entity-framework-core/" TargetMode="External"/><Relationship Id="rId100" Type="http://schemas.openxmlformats.org/officeDocument/2006/relationships/image" Target="media/image20.png"/><Relationship Id="rId105" Type="http://schemas.openxmlformats.org/officeDocument/2006/relationships/hyperlink" Target="https://www.yogihosting.com/install-entity-framework-core/" TargetMode="External"/><Relationship Id="rId126" Type="http://schemas.openxmlformats.org/officeDocument/2006/relationships/hyperlink" Target="https://www.yogihosting.com/read-records-entity-framework-core/" TargetMode="External"/><Relationship Id="rId147" Type="http://schemas.openxmlformats.org/officeDocument/2006/relationships/hyperlink" Target="https://www.yogihosting.com/delete-records-entity-framework-core/" TargetMode="External"/><Relationship Id="rId8" Type="http://schemas.openxmlformats.org/officeDocument/2006/relationships/hyperlink" Target="https://www.yogihosting.com/aspnet-core-introduction/" TargetMode="External"/><Relationship Id="rId51" Type="http://schemas.openxmlformats.org/officeDocument/2006/relationships/hyperlink" Target="https://www.nuget.org/packages/Microsoft.EntityFrameworkCore.SqlServer/" TargetMode="External"/><Relationship Id="rId72" Type="http://schemas.openxmlformats.org/officeDocument/2006/relationships/image" Target="media/image17.png"/><Relationship Id="rId93" Type="http://schemas.openxmlformats.org/officeDocument/2006/relationships/hyperlink" Target="https://www.yogihosting.com/fluent-api-one-to-one-relationship-entity-framework-core/" TargetMode="External"/><Relationship Id="rId98" Type="http://schemas.openxmlformats.org/officeDocument/2006/relationships/image" Target="media/image18.png"/><Relationship Id="rId121" Type="http://schemas.openxmlformats.org/officeDocument/2006/relationships/hyperlink" Target="https://www.yogihosting.com/read-records-entity-framework-core/" TargetMode="External"/><Relationship Id="rId142" Type="http://schemas.openxmlformats.org/officeDocument/2006/relationships/hyperlink" Target="https://www.yogihosting.com/read-records-entity-framework-core/" TargetMode="External"/><Relationship Id="rId3" Type="http://schemas.openxmlformats.org/officeDocument/2006/relationships/settings" Target="settings.xml"/><Relationship Id="rId25" Type="http://schemas.openxmlformats.org/officeDocument/2006/relationships/hyperlink" Target="https://www.yogihosting.com/introduction-entity-framework-core/" TargetMode="External"/><Relationship Id="rId46" Type="http://schemas.openxmlformats.org/officeDocument/2006/relationships/hyperlink" Target="https://www.yogihosting.com/dbcontext-entity-framework-core/" TargetMode="External"/><Relationship Id="rId67" Type="http://schemas.openxmlformats.org/officeDocument/2006/relationships/hyperlink" Target="https://www.yogihosting.com/install-entity-framework-core/" TargetMode="External"/><Relationship Id="rId116" Type="http://schemas.openxmlformats.org/officeDocument/2006/relationships/hyperlink" Target="https://www.yogihosting.com/fluent-api-one-to-one-relationship-entity-framework-core/" TargetMode="External"/><Relationship Id="rId137" Type="http://schemas.openxmlformats.org/officeDocument/2006/relationships/hyperlink" Target="https://www.yogihosting.com/update-records-entity-framework-core/" TargetMode="External"/><Relationship Id="rId158"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hyperlink" Target="https://www.yogihosting.com/stored-procedures-entity-framework-core/" TargetMode="External"/><Relationship Id="rId62" Type="http://schemas.openxmlformats.org/officeDocument/2006/relationships/hyperlink" Target="https://www.yogihosting.com/code-first-entity-framework-core/" TargetMode="External"/><Relationship Id="rId83" Type="http://schemas.openxmlformats.org/officeDocument/2006/relationships/hyperlink" Target="https://www.yogihosting.com/database-first-approach-entity-framework-core/" TargetMode="External"/><Relationship Id="rId88" Type="http://schemas.openxmlformats.org/officeDocument/2006/relationships/hyperlink" Target="https://www.yogihosting.com/delete-records-entity-framework-core/" TargetMode="External"/><Relationship Id="rId111" Type="http://schemas.openxmlformats.org/officeDocument/2006/relationships/hyperlink" Target="https://www.yogihosting.com/delete-records-entity-framework-core/" TargetMode="External"/><Relationship Id="rId132" Type="http://schemas.openxmlformats.org/officeDocument/2006/relationships/hyperlink" Target="https://www.yogihosting.com/insert-records-entity-framework-core/" TargetMode="External"/><Relationship Id="rId153" Type="http://schemas.openxmlformats.org/officeDocument/2006/relationships/hyperlink" Target="https://www.yogihosting.com/configurations-entity-framework-core/" TargetMode="External"/><Relationship Id="rId15" Type="http://schemas.openxmlformats.org/officeDocument/2006/relationships/image" Target="media/image8.png"/><Relationship Id="rId36" Type="http://schemas.openxmlformats.org/officeDocument/2006/relationships/hyperlink" Target="https://www.yogihosting.com/fluent-api-entity-framework-core/" TargetMode="External"/><Relationship Id="rId57" Type="http://schemas.openxmlformats.org/officeDocument/2006/relationships/hyperlink" Target="https://www.yogihosting.com/wp-content/themes/yogi-yogihosting/download/efcore/EFCoreExample.zip" TargetMode="External"/><Relationship Id="rId106" Type="http://schemas.openxmlformats.org/officeDocument/2006/relationships/hyperlink" Target="https://www.yogihosting.com/database-first-approach-entity-framework-core/" TargetMode="External"/><Relationship Id="rId127" Type="http://schemas.openxmlformats.org/officeDocument/2006/relationships/hyperlink" Target="https://www.yogihosting.com/read-records-entity-framework-core/" TargetMode="External"/><Relationship Id="rId10" Type="http://schemas.openxmlformats.org/officeDocument/2006/relationships/image" Target="media/image4.png"/><Relationship Id="rId31" Type="http://schemas.openxmlformats.org/officeDocument/2006/relationships/hyperlink" Target="https://www.yogihosting.com/read-records-entity-framework-core/" TargetMode="External"/><Relationship Id="rId52" Type="http://schemas.openxmlformats.org/officeDocument/2006/relationships/hyperlink" Target="https://www.yogihosting.com/install-entity-framework-core/" TargetMode="External"/><Relationship Id="rId73" Type="http://schemas.openxmlformats.org/officeDocument/2006/relationships/hyperlink" Target="https://www.yogihosting.com/insert-records-entity-framework-core/" TargetMode="External"/><Relationship Id="rId78" Type="http://schemas.openxmlformats.org/officeDocument/2006/relationships/hyperlink" Target="https://www.yogihosting.com/insert-records-entity-framework-core/" TargetMode="External"/><Relationship Id="rId94" Type="http://schemas.openxmlformats.org/officeDocument/2006/relationships/hyperlink" Target="https://www.yogihosting.com/fluent-api-many-to-many-relationship-entity-framework-core/" TargetMode="Externa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hyperlink" Target="https://www.yogihosting.com/read-records-entity-framework-core/" TargetMode="External"/><Relationship Id="rId143" Type="http://schemas.openxmlformats.org/officeDocument/2006/relationships/image" Target="media/image24.png"/><Relationship Id="rId148" Type="http://schemas.openxmlformats.org/officeDocument/2006/relationships/hyperlink" Target="https://www.yogihosting.com/delete-records-entity-framework-core/"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www.yogihosting.com/install-entity-framework-core/" TargetMode="External"/><Relationship Id="rId47" Type="http://schemas.openxmlformats.org/officeDocument/2006/relationships/hyperlink" Target="https://www.yogihosting.com/dbcontext-entity-framework-core/" TargetMode="External"/><Relationship Id="rId68" Type="http://schemas.openxmlformats.org/officeDocument/2006/relationships/image" Target="media/image14.png"/><Relationship Id="rId89" Type="http://schemas.openxmlformats.org/officeDocument/2006/relationships/hyperlink" Target="https://www.yogihosting.com/conventions-entity-framework-core/" TargetMode="External"/><Relationship Id="rId112" Type="http://schemas.openxmlformats.org/officeDocument/2006/relationships/hyperlink" Target="https://www.yogihosting.com/conventions-entity-framework-core/" TargetMode="External"/><Relationship Id="rId133" Type="http://schemas.openxmlformats.org/officeDocument/2006/relationships/hyperlink" Target="https://www.yogihosting.com/wp-content/themes/yogi-yogihosting/download/efcore/EFCoreExample.zip" TargetMode="External"/><Relationship Id="rId154" Type="http://schemas.openxmlformats.org/officeDocument/2006/relationships/hyperlink" Target="https://www.yogihosting.com/fluent-api-entity-framework-core/" TargetMode="External"/><Relationship Id="rId16" Type="http://schemas.openxmlformats.org/officeDocument/2006/relationships/image" Target="media/image9.png"/><Relationship Id="rId37" Type="http://schemas.openxmlformats.org/officeDocument/2006/relationships/hyperlink" Target="https://www.yogihosting.com/fluent-api-one-to-many-relationship-entity-framework-core/" TargetMode="External"/><Relationship Id="rId58" Type="http://schemas.openxmlformats.org/officeDocument/2006/relationships/hyperlink" Target="https://www.yogihosting.com/entity-framework-create-edmx-file/" TargetMode="External"/><Relationship Id="rId79" Type="http://schemas.openxmlformats.org/officeDocument/2006/relationships/hyperlink" Target="https://www.yogihosting.com/insert-records-entity-framework-core/" TargetMode="External"/><Relationship Id="rId102" Type="http://schemas.openxmlformats.org/officeDocument/2006/relationships/hyperlink" Target="https://www.yogihosting.com/wp-content/themes/yogi-yogihosting/download/efcore/EFCoreExample.zip" TargetMode="External"/><Relationship Id="rId123" Type="http://schemas.openxmlformats.org/officeDocument/2006/relationships/hyperlink" Target="https://www.yogihosting.com/read-records-entity-framework-core/" TargetMode="External"/><Relationship Id="rId144" Type="http://schemas.openxmlformats.org/officeDocument/2006/relationships/image" Target="media/image25.png"/><Relationship Id="rId90" Type="http://schemas.openxmlformats.org/officeDocument/2006/relationships/hyperlink" Target="https://www.yogihosting.com/configurations-entity-framework-core/" TargetMode="External"/><Relationship Id="rId27" Type="http://schemas.openxmlformats.org/officeDocument/2006/relationships/hyperlink" Target="https://www.yogihosting.com/database-first-approach-entity-framework-core/" TargetMode="External"/><Relationship Id="rId48" Type="http://schemas.openxmlformats.org/officeDocument/2006/relationships/hyperlink" Target="https://www.yogihosting.com/dbcontext-entity-framework-core/" TargetMode="External"/><Relationship Id="rId69" Type="http://schemas.openxmlformats.org/officeDocument/2006/relationships/hyperlink" Target="https://www.yogihosting.com/stored-procedures-entity-framework-core/" TargetMode="External"/><Relationship Id="rId113" Type="http://schemas.openxmlformats.org/officeDocument/2006/relationships/hyperlink" Target="https://www.yogihosting.com/configurations-entity-framework-core/" TargetMode="External"/><Relationship Id="rId134" Type="http://schemas.openxmlformats.org/officeDocument/2006/relationships/hyperlink" Target="https://www.yogihosting.com/update-records-entity-framework-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TotalTime>
  <Pages>88</Pages>
  <Words>17499</Words>
  <Characters>99745</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 P</dc:creator>
  <cp:keywords/>
  <dc:description/>
  <cp:lastModifiedBy>Jyoti P</cp:lastModifiedBy>
  <cp:revision>4</cp:revision>
  <dcterms:created xsi:type="dcterms:W3CDTF">2024-10-03T17:02:00Z</dcterms:created>
  <dcterms:modified xsi:type="dcterms:W3CDTF">2024-10-04T04:09:00Z</dcterms:modified>
</cp:coreProperties>
</file>